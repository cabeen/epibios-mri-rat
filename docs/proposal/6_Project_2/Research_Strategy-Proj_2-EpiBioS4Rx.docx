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A87854" w14:textId="77777777" w:rsidR="00BF4056" w:rsidRDefault="00763393" w:rsidP="00FC2B12">
      <w:pPr>
        <w:pStyle w:val="Heading1"/>
        <w:rPr>
          <w:bdr w:val="none" w:sz="0" w:space="0" w:color="auto"/>
          <w:lang w:eastAsia="ja-JP"/>
        </w:rPr>
      </w:pPr>
      <w:r>
        <w:t>research strategy – project 2 –</w:t>
      </w:r>
      <w:r w:rsidRPr="00C95DA9">
        <w:t xml:space="preserve"> </w:t>
      </w:r>
      <w:r>
        <w:rPr>
          <w:bdr w:val="none" w:sz="0" w:space="0" w:color="auto"/>
          <w:lang w:eastAsia="ja-JP"/>
        </w:rPr>
        <w:t>PRECLINICAL MODEL FOR ANTIEPILEPTOGENIC THERAPY SCREENING IN POST-TRAUMATIC EPILEPSY</w:t>
      </w:r>
    </w:p>
    <w:p w14:paraId="2F3CA7A8" w14:textId="77777777" w:rsidR="00BF4056" w:rsidRDefault="00BF4056" w:rsidP="00FC2B12">
      <w:pPr>
        <w:pStyle w:val="Heading1"/>
        <w:rPr>
          <w:bdr w:val="none" w:sz="0" w:space="0" w:color="auto"/>
          <w:lang w:eastAsia="ja-JP"/>
        </w:rPr>
      </w:pPr>
    </w:p>
    <w:p w14:paraId="4471B812" w14:textId="4F1D39BB" w:rsidR="00FC2B12" w:rsidRPr="007F4044" w:rsidRDefault="00934FC5" w:rsidP="00FC2B12">
      <w:pPr>
        <w:pStyle w:val="Heading1"/>
      </w:pPr>
      <w:r>
        <w:t>1</w:t>
      </w:r>
      <w:r w:rsidR="00FC2B12" w:rsidRPr="007F4044">
        <w:t xml:space="preserve">. SIGNIFICANCE </w:t>
      </w:r>
    </w:p>
    <w:p w14:paraId="59AF735D" w14:textId="6885D065" w:rsidR="00FC2B12" w:rsidRPr="007F4044" w:rsidRDefault="00FC2B12" w:rsidP="00FC2B12">
      <w:pPr>
        <w:pStyle w:val="NoSpacing"/>
      </w:pPr>
      <w:r w:rsidRPr="007F4044">
        <w:t>There is currently no AEG treatment available in clinical practice for acquired epilepsies. While several animal studies reported drugs with AEG effects</w:t>
      </w:r>
      <w:hyperlink w:anchor="_ENREF_77" w:tooltip="Pitkanen, 2014 #36" w:history="1">
        <w:r w:rsidRPr="007F4044">
          <w:fldChar w:fldCharType="begin"/>
        </w:r>
        <w:r w:rsidRPr="007F4044">
          <w:instrText xml:space="preserve"> ADDIN EN.CITE &lt;EndNote&gt;&lt;Cite&gt;&lt;Author&gt;Pitkanen&lt;/Author&gt;&lt;Year&gt;2014&lt;/Year&gt;&lt;RecNum&gt;36&lt;/RecNum&gt;&lt;DisplayText&gt;&lt;style face="superscript"&gt;77&lt;/style&gt;&lt;/DisplayText&gt;&lt;record&gt;&lt;rec-number&gt;36&lt;/rec-number&gt;&lt;foreign-keys&gt;&lt;key app="EN" db-id="vew5d2rd4apfrue0ee9vefe2t9z5spp5pzsp"&gt;36&lt;/key&gt;&lt;/foreign-keys&gt;&lt;ref-type name="Journal Article"&gt;17&lt;/ref-type&gt;&lt;contributors&gt;&lt;authors&gt;&lt;author&gt;Pitkanen, A.&lt;/author&gt;&lt;author&gt;Engel, J., Jr.&lt;/author&gt;&lt;/authors&gt;&lt;/contributors&gt;&lt;auth-address&gt;Department of Neurobiology, A. I. Virtanen Institute for Molecular Sciences, University of Eastern Finland, Kuopio, Finland.&lt;/auth-address&gt;&lt;titles&gt;&lt;title&gt;Past and present definitions of epileptogenesis and its biomarkers&lt;/title&gt;&lt;secondary-title&gt;Neurotherapeutics&lt;/secondary-title&gt;&lt;alt-title&gt;Neurotherapeutics : the journal of the American Society for Experimental NeuroTherapeutics&lt;/alt-title&gt;&lt;/titles&gt;&lt;periodical&gt;&lt;full-title&gt;Neurotherapeutics&lt;/full-title&gt;&lt;abbr-1&gt;Neurotherapeutics : the journal of the American Society for Experimental NeuroTherapeutics&lt;/abbr-1&gt;&lt;/periodical&gt;&lt;alt-periodical&gt;&lt;full-title&gt;Neurotherapeutics&lt;/full-title&gt;&lt;abbr-1&gt;Neurotherapeutics : the journal of the American Society for Experimental NeuroTherapeutics&lt;/abbr-1&gt;&lt;/alt-periodical&gt;&lt;pages&gt;231-41&lt;/pages&gt;&lt;volume&gt;11&lt;/volume&gt;&lt;number&gt;2&lt;/number&gt;&lt;keywords&gt;&lt;keyword&gt;Biological Markers&lt;/keyword&gt;&lt;keyword&gt;Brain/pathology/physiopathology&lt;/keyword&gt;&lt;keyword&gt;Epilepsy/*etiology/physiopathology/prevention &amp;amp; control&lt;/keyword&gt;&lt;keyword&gt;Humans&lt;/keyword&gt;&lt;/keywords&gt;&lt;dates&gt;&lt;year&gt;2014&lt;/year&gt;&lt;pub-dates&gt;&lt;date&gt;Apr&lt;/date&gt;&lt;/pub-dates&gt;&lt;/dates&gt;&lt;isbn&gt;1878-7479 (Electronic)&amp;#xD;1878-7479 (Linking)&lt;/isbn&gt;&lt;accession-num&gt;24492975&lt;/accession-num&gt;&lt;urls&gt;&lt;related-urls&gt;&lt;url&gt;http://www.ncbi.nlm.nih.gov/pubmed/24492975&lt;/url&gt;&lt;/related-urls&gt;&lt;/urls&gt;&lt;custom2&gt;3996117&lt;/custom2&gt;&lt;electronic-resource-num&gt;10.1007/s13311-014-0257-2&lt;/electronic-resource-num&gt;&lt;/record&gt;&lt;/Cite&gt;&lt;/EndNote&gt;</w:instrText>
        </w:r>
        <w:r w:rsidRPr="007F4044">
          <w:fldChar w:fldCharType="separate"/>
        </w:r>
        <w:r w:rsidRPr="007F4044">
          <w:rPr>
            <w:noProof/>
            <w:vertAlign w:val="superscript"/>
          </w:rPr>
          <w:t>77</w:t>
        </w:r>
        <w:r w:rsidRPr="007F4044">
          <w:fldChar w:fldCharType="end"/>
        </w:r>
      </w:hyperlink>
      <w:r w:rsidRPr="007F4044">
        <w:t>, these have not reached the clinics in at least part because of a lack of rigorous pre-clinical validation. The need to develop strategies that “prevent epilepsy and its progression” is Benchmark II of the 2014 NINDS Benchmarks for epilepsy research</w:t>
      </w:r>
      <w:del w:id="0" w:author="Dominique Duncan" w:date="2016-03-08T12:00:00Z">
        <w:r w:rsidRPr="007F4044" w:rsidDel="001B2C13">
          <w:delText xml:space="preserve"> </w:delText>
        </w:r>
      </w:del>
      <w:hyperlink w:anchor="_ENREF_1" w:tooltip=",  #31766" w:history="1">
        <w:r w:rsidRPr="007F4044">
          <w:fldChar w:fldCharType="begin"/>
        </w:r>
        <w:r w:rsidRPr="007F4044">
          <w:instrText xml:space="preserve"> ADDIN EN.CITE &lt;EndNote&gt;&lt;Cite&gt;&lt;RecNum&gt;31766&lt;/RecNum&gt;&lt;DisplayText&gt;&lt;style face="superscript"&gt;1&lt;/style&gt;&lt;/DisplayText&gt;&lt;record&gt;&lt;rec-number&gt;31766&lt;/rec-number&gt;&lt;foreign-keys&gt;&lt;key app="EN" db-id="rar5zfffytxew4epzwdpe9sfd5tsvr02vwst"&gt;31766&lt;/key&gt;&lt;/foreign-keys&gt;&lt;ref-type name="Web Page"&gt;12&lt;/ref-type&gt;&lt;contributors&gt;&lt;/contributors&gt;&lt;titles&gt;&lt;title&gt;2014 NINDS Benchmarks for Epilepsy Research&lt;/title&gt;&lt;/titles&gt;&lt;volume&gt;2016&lt;/volume&gt;&lt;number&gt;2/20&lt;/number&gt;&lt;dates&gt;&lt;/dates&gt;&lt;urls&gt;&lt;related-urls&gt;&lt;url&gt;http://www.ninds.nih.gov/research/epilepsyweb/2014benchmarks.htm&lt;/url&gt;&lt;/related-urls&gt;&lt;/urls&gt;&lt;/record&gt;&lt;/Cite&gt;&lt;/EndNote&gt;</w:instrText>
        </w:r>
        <w:r w:rsidRPr="007F4044">
          <w:fldChar w:fldCharType="separate"/>
        </w:r>
        <w:r w:rsidRPr="007F4044">
          <w:rPr>
            <w:noProof/>
            <w:vertAlign w:val="superscript"/>
          </w:rPr>
          <w:t>1</w:t>
        </w:r>
        <w:r w:rsidRPr="007F4044">
          <w:fldChar w:fldCharType="end"/>
        </w:r>
      </w:hyperlink>
      <w:r w:rsidRPr="007F4044">
        <w:t xml:space="preserve"> and the top priority among the 50 international investigators participating at the 1</w:t>
      </w:r>
      <w:r w:rsidRPr="007F4044">
        <w:rPr>
          <w:vertAlign w:val="superscript"/>
        </w:rPr>
        <w:t>st</w:t>
      </w:r>
      <w:r w:rsidRPr="007F4044">
        <w:t xml:space="preserve"> Joint American Epilepsy Society (AES) / International League Against Epilepsy (ILAE) Translational Epilepsy Workshop in 2012</w:t>
      </w:r>
      <w:r w:rsidRPr="007F4044">
        <w:fldChar w:fldCharType="begin">
          <w:fldData xml:space="preserve">PEVuZE5vdGU+PENpdGU+PEF1dGhvcj5HYWxhbm9wb3Vsb3U8L0F1dGhvcj48WWVhcj4yMDEzPC9Z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</w:fldData>
        </w:fldChar>
      </w:r>
      <w:r>
        <w:instrText xml:space="preserve"> ADDIN EN.CITE </w:instrText>
      </w:r>
      <w:r>
        <w:fldChar w:fldCharType="begin">
          <w:fldData xml:space="preserve">PEVuZE5vdGU+PENpdGU+PEF1dGhvcj5HYWxhbm9wb3Vsb3U8L0F1dGhvcj48WWVhcj4yMDEzPC9Z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</w:fldData>
        </w:fldChar>
      </w:r>
      <w:r>
        <w:instrText xml:space="preserve"> ADDIN EN.CITE.DATA </w:instrText>
      </w:r>
      <w:r>
        <w:fldChar w:fldCharType="end"/>
      </w:r>
      <w:r w:rsidRPr="007F4044">
        <w:fldChar w:fldCharType="separate"/>
      </w:r>
      <w:hyperlink w:anchor="_ENREF_37" w:tooltip="Galanopoulou, 2013 #21" w:history="1">
        <w:r w:rsidRPr="007F4044">
          <w:rPr>
            <w:noProof/>
            <w:vertAlign w:val="superscript"/>
          </w:rPr>
          <w:t>37</w:t>
        </w:r>
      </w:hyperlink>
      <w:r w:rsidRPr="007F4044">
        <w:rPr>
          <w:noProof/>
          <w:vertAlign w:val="superscript"/>
        </w:rPr>
        <w:t xml:space="preserve">, </w:t>
      </w:r>
      <w:hyperlink w:anchor="_ENREF_81" w:tooltip="Pitkanen, 2013 #19" w:history="1">
        <w:r w:rsidRPr="007F4044">
          <w:rPr>
            <w:noProof/>
            <w:vertAlign w:val="superscript"/>
          </w:rPr>
          <w:t>81</w:t>
        </w:r>
      </w:hyperlink>
      <w:r w:rsidRPr="007F4044">
        <w:fldChar w:fldCharType="end"/>
      </w:r>
      <w:r w:rsidRPr="007F4044">
        <w:t xml:space="preserve">. In this </w:t>
      </w:r>
      <w:r w:rsidR="007F78ED">
        <w:t>Project</w:t>
      </w:r>
      <w:r w:rsidRPr="007F4044">
        <w:t xml:space="preserve"> 2, we propose to (1) </w:t>
      </w:r>
      <w:r w:rsidRPr="00547FD2">
        <w:rPr>
          <w:i/>
        </w:rPr>
        <w:t>implement a preclinical</w:t>
      </w:r>
      <w:r w:rsidRPr="007F4044">
        <w:rPr>
          <w:i/>
        </w:rPr>
        <w:t xml:space="preserve"> multi-step rigorous model to screen and validate AEG treatments for PTE</w:t>
      </w:r>
      <w:r w:rsidRPr="007F4044">
        <w:t>, using a standardized PTE model, the LFPI model in adult rats</w:t>
      </w:r>
      <w:del w:id="1" w:author="Dominique Duncan" w:date="2016-03-08T12:00:00Z">
        <w:r w:rsidRPr="007F4044" w:rsidDel="001B2C13">
          <w:delText xml:space="preserve"> </w:delText>
        </w:r>
      </w:del>
      <w:r w:rsidRPr="007F4044">
        <w:fldChar w:fldCharType="begin">
          <w:fldData xml:space="preserve">PEVuZE5vdGU+PENpdGU+PEF1dGhvcj5LaGFyYXRpc2h2aWxpPC9BdXRob3I+PFllYXI+MjAxMDwv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YWJici0xPkVwaWxlcHNpYTwvYWJici0xPjwvYWx0LXBlcmlvZGljYWw+PHBhZ2VzPjIxLTk8L3Bh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</w:fldData>
        </w:fldChar>
      </w:r>
      <w:r w:rsidRPr="007F4044">
        <w:instrText xml:space="preserve"> ADDIN EN.CITE </w:instrText>
      </w:r>
      <w:r w:rsidRPr="007F4044">
        <w:fldChar w:fldCharType="begin">
          <w:fldData xml:space="preserve">PEVuZE5vdGU+PENpdGU+PEF1dGhvcj5LaGFyYXRpc2h2aWxpPC9BdXRob3I+PFllYXI+MjAxMDwv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YWJici0xPkVwaWxlcHNpYTwvYWJici0xPjwvYWx0LXBlcmlvZGljYWw+PHBhZ2VzPjIxLTk8L3Bh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</w:fldData>
        </w:fldChar>
      </w:r>
      <w:r w:rsidRPr="007F4044">
        <w:instrText xml:space="preserve"> ADDIN EN.CITE.DATA </w:instrText>
      </w:r>
      <w:r w:rsidRPr="007F4044">
        <w:fldChar w:fldCharType="end"/>
      </w:r>
      <w:r w:rsidRPr="007F4044">
        <w:fldChar w:fldCharType="separate"/>
      </w:r>
      <w:hyperlink w:anchor="_ENREF_51" w:tooltip="Keck, 2007 #31808" w:history="1">
        <w:r w:rsidRPr="007F4044">
          <w:rPr>
            <w:noProof/>
            <w:vertAlign w:val="superscript"/>
          </w:rPr>
          <w:t>51</w:t>
        </w:r>
      </w:hyperlink>
      <w:r w:rsidRPr="007F4044">
        <w:rPr>
          <w:noProof/>
          <w:vertAlign w:val="superscript"/>
        </w:rPr>
        <w:t>,</w:t>
      </w:r>
      <w:del w:id="2" w:author="Dominique Duncan" w:date="2016-03-08T12:15:00Z">
        <w:r w:rsidRPr="007F4044" w:rsidDel="007B75E0">
          <w:rPr>
            <w:noProof/>
            <w:vertAlign w:val="superscript"/>
          </w:rPr>
          <w:delText xml:space="preserve"> </w:delText>
        </w:r>
      </w:del>
      <w:hyperlink w:anchor="_ENREF_54" w:tooltip="Kharatishvili, 2007 #31807" w:history="1">
        <w:r w:rsidRPr="007F4044">
          <w:rPr>
            <w:noProof/>
            <w:vertAlign w:val="superscript"/>
          </w:rPr>
          <w:t>54-57</w:t>
        </w:r>
      </w:hyperlink>
      <w:r w:rsidRPr="007F4044">
        <w:rPr>
          <w:noProof/>
          <w:vertAlign w:val="superscript"/>
        </w:rPr>
        <w:t>,</w:t>
      </w:r>
      <w:del w:id="3" w:author="Dominique Duncan" w:date="2016-03-08T12:15:00Z">
        <w:r w:rsidRPr="007F4044" w:rsidDel="007B75E0">
          <w:rPr>
            <w:noProof/>
            <w:vertAlign w:val="superscript"/>
          </w:rPr>
          <w:delText xml:space="preserve"> </w:delText>
        </w:r>
      </w:del>
      <w:hyperlink w:anchor="_ENREF_80" w:tooltip="Pitkanen, 2009 #31805" w:history="1">
        <w:r w:rsidRPr="007F4044">
          <w:rPr>
            <w:noProof/>
            <w:vertAlign w:val="superscript"/>
          </w:rPr>
          <w:t>80</w:t>
        </w:r>
      </w:hyperlink>
      <w:r w:rsidRPr="007F4044">
        <w:fldChar w:fldCharType="end"/>
      </w:r>
      <w:r w:rsidRPr="007F4044">
        <w:t xml:space="preserve">, and (2) </w:t>
      </w:r>
      <w:r w:rsidRPr="007F4044">
        <w:rPr>
          <w:i/>
        </w:rPr>
        <w:t>deliver at least one novel AEG treatment for PTE</w:t>
      </w:r>
      <w:r w:rsidRPr="007F4044">
        <w:t xml:space="preserve">, in a manner that will (3) </w:t>
      </w:r>
      <w:r w:rsidRPr="007F4044">
        <w:rPr>
          <w:i/>
        </w:rPr>
        <w:t>prepare for testing in future clinical AEG trials for PTE</w:t>
      </w:r>
      <w:r w:rsidRPr="007F4044">
        <w:t>.</w:t>
      </w:r>
      <w:r>
        <w:t xml:space="preserve"> </w:t>
      </w:r>
      <w:r w:rsidRPr="007F4044">
        <w:t>Efforts to identify and develop AEG treatments in animal models of epilepsies and transition them to clinical trials for testing in human cohorts face significant challenges</w:t>
      </w:r>
      <w:del w:id="4" w:author="Dominique Duncan" w:date="2016-03-08T12:00:00Z">
        <w:r w:rsidRPr="007F4044" w:rsidDel="001B2C13">
          <w:delText xml:space="preserve"> </w:delText>
        </w:r>
      </w:del>
      <w:r w:rsidRPr="007F4044">
        <w:fldChar w:fldCharType="begin">
          <w:fldData xml:space="preserve">PEVuZE5vdGU+PENpdGU+PEF1dGhvcj5QaXRrYW5lbjwvQXV0aG9yPjxZZWFyPjIwMTM8L1llYXI+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</w:fldData>
        </w:fldChar>
      </w:r>
      <w:r>
        <w:instrText xml:space="preserve"> ADDIN EN.CITE </w:instrText>
      </w:r>
      <w:r>
        <w:fldChar w:fldCharType="begin">
          <w:fldData xml:space="preserve">PEVuZE5vdGU+PENpdGU+PEF1dGhvcj5QaXRrYW5lbjwvQXV0aG9yPjxZZWFyPjIwMTM8L1llYXI+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</w:fldData>
        </w:fldChar>
      </w:r>
      <w:r>
        <w:instrText xml:space="preserve"> ADDIN EN.CITE.DATA </w:instrText>
      </w:r>
      <w:r>
        <w:fldChar w:fldCharType="end"/>
      </w:r>
      <w:r w:rsidRPr="007F4044">
        <w:fldChar w:fldCharType="separate"/>
      </w:r>
      <w:hyperlink w:anchor="_ENREF_11" w:tooltip="Barker-Haliski, 2014 #31767" w:history="1">
        <w:r w:rsidRPr="007F4044">
          <w:rPr>
            <w:noProof/>
            <w:vertAlign w:val="superscript"/>
          </w:rPr>
          <w:t>11</w:t>
        </w:r>
      </w:hyperlink>
      <w:r w:rsidRPr="007F4044">
        <w:rPr>
          <w:noProof/>
          <w:vertAlign w:val="superscript"/>
        </w:rPr>
        <w:t>,</w:t>
      </w:r>
      <w:del w:id="5" w:author="Dominique Duncan" w:date="2016-03-08T12:16:00Z">
        <w:r w:rsidRPr="007F4044" w:rsidDel="007B75E0">
          <w:rPr>
            <w:noProof/>
            <w:vertAlign w:val="superscript"/>
          </w:rPr>
          <w:delText xml:space="preserve"> </w:delText>
        </w:r>
      </w:del>
      <w:hyperlink w:anchor="_ENREF_81" w:tooltip="Pitkanen, 2013 #19" w:history="1">
        <w:r w:rsidRPr="007F4044">
          <w:rPr>
            <w:noProof/>
            <w:vertAlign w:val="superscript"/>
          </w:rPr>
          <w:t>81</w:t>
        </w:r>
      </w:hyperlink>
      <w:r w:rsidRPr="007F4044">
        <w:fldChar w:fldCharType="end"/>
      </w:r>
      <w:r w:rsidRPr="007F4044">
        <w:t>: high demands in monitoring time, sample sizes, and effort resulting in prohibiti</w:t>
      </w:r>
      <w:r w:rsidR="007F78ED">
        <w:t>ve</w:t>
      </w:r>
      <w:r w:rsidRPr="007F4044">
        <w:t xml:space="preserve"> costs; uncertainty about whether the treatment targets are also relevant for epileptogenesis in humans</w:t>
      </w:r>
      <w:r w:rsidR="007F78ED">
        <w:t>,</w:t>
      </w:r>
      <w:r w:rsidRPr="007F4044">
        <w:t xml:space="preserve"> and reproducibility issues</w:t>
      </w:r>
      <w:del w:id="6" w:author="Dominique Duncan" w:date="2016-03-08T12:00:00Z">
        <w:r w:rsidRPr="007F4044" w:rsidDel="001B2C13">
          <w:delText xml:space="preserve"> </w:delText>
        </w:r>
      </w:del>
      <w:r w:rsidRPr="007F4044">
        <w:fldChar w:fldCharType="begin">
          <w:fldData xml:space="preserve">PEVuZE5vdGU+PENpdGU+PEF1dGhvcj5CYXJrZXItSGFsaXNraTwvQXV0aG9yPjxZZWFyPjIwMTQ8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MT48L2FsdC1wZXJpb2RpY2FsPjxwYWdlcz4xODctOTE8L3BhZ2VzPjx2b2x1bWU+NDkwPC92b2x1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</w:fldData>
        </w:fldChar>
      </w:r>
      <w:r>
        <w:instrText xml:space="preserve"> ADDIN EN.CITE </w:instrText>
      </w:r>
      <w:r>
        <w:fldChar w:fldCharType="begin">
          <w:fldData xml:space="preserve">PEVuZE5vdGU+PENpdGU+PEF1dGhvcj5CYXJrZXItSGFsaXNraTwvQXV0aG9yPjxZZWFyPjIwMTQ8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MT48L2FsdC1wZXJpb2RpY2FsPjxwYWdlcz4xODctOTE8L3BhZ2VzPjx2b2x1bWU+NDkwPC92b2x1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</w:fldData>
        </w:fldChar>
      </w:r>
      <w:r>
        <w:instrText xml:space="preserve"> ADDIN EN.CITE.DATA </w:instrText>
      </w:r>
      <w:r>
        <w:fldChar w:fldCharType="end"/>
      </w:r>
      <w:r w:rsidRPr="007F4044">
        <w:fldChar w:fldCharType="separate"/>
      </w:r>
      <w:hyperlink w:anchor="_ENREF_11" w:tooltip="Barker-Haliski, 2014 #31767" w:history="1">
        <w:r w:rsidRPr="007F4044">
          <w:rPr>
            <w:noProof/>
            <w:vertAlign w:val="superscript"/>
          </w:rPr>
          <w:t>11</w:t>
        </w:r>
      </w:hyperlink>
      <w:r w:rsidRPr="007F4044">
        <w:rPr>
          <w:noProof/>
          <w:vertAlign w:val="superscript"/>
        </w:rPr>
        <w:t>,</w:t>
      </w:r>
      <w:del w:id="7" w:author="Dominique Duncan" w:date="2016-03-08T12:15:00Z">
        <w:r w:rsidRPr="007F4044" w:rsidDel="007B75E0">
          <w:rPr>
            <w:noProof/>
            <w:vertAlign w:val="superscript"/>
          </w:rPr>
          <w:delText xml:space="preserve"> </w:delText>
        </w:r>
      </w:del>
      <w:hyperlink w:anchor="_ENREF_35" w:tooltip="Galanopoulou, 2012 #28" w:history="1">
        <w:r w:rsidRPr="007F4044">
          <w:rPr>
            <w:noProof/>
            <w:vertAlign w:val="superscript"/>
          </w:rPr>
          <w:t>35</w:t>
        </w:r>
      </w:hyperlink>
      <w:r w:rsidRPr="007F4044">
        <w:rPr>
          <w:noProof/>
          <w:vertAlign w:val="superscript"/>
        </w:rPr>
        <w:t>,</w:t>
      </w:r>
      <w:del w:id="8" w:author="Dominique Duncan" w:date="2016-03-08T12:15:00Z">
        <w:r w:rsidRPr="007F4044" w:rsidDel="007B75E0">
          <w:rPr>
            <w:noProof/>
            <w:vertAlign w:val="superscript"/>
          </w:rPr>
          <w:delText xml:space="preserve"> </w:delText>
        </w:r>
      </w:del>
      <w:hyperlink w:anchor="_ENREF_36" w:tooltip="Galanopoulou, 2013 #20" w:history="1">
        <w:r w:rsidRPr="007F4044">
          <w:rPr>
            <w:noProof/>
            <w:vertAlign w:val="superscript"/>
          </w:rPr>
          <w:t>36</w:t>
        </w:r>
      </w:hyperlink>
      <w:r w:rsidRPr="007F4044">
        <w:rPr>
          <w:noProof/>
          <w:vertAlign w:val="superscript"/>
        </w:rPr>
        <w:t>,</w:t>
      </w:r>
      <w:del w:id="9" w:author="Dominique Duncan" w:date="2016-03-08T12:15:00Z">
        <w:r w:rsidRPr="007F4044" w:rsidDel="007B75E0">
          <w:rPr>
            <w:noProof/>
            <w:vertAlign w:val="superscript"/>
          </w:rPr>
          <w:delText xml:space="preserve"> </w:delText>
        </w:r>
      </w:del>
      <w:hyperlink w:anchor="_ENREF_58" w:tooltip="Kilkenny, 2010 #31445" w:history="1">
        <w:r w:rsidRPr="007F4044">
          <w:rPr>
            <w:noProof/>
            <w:vertAlign w:val="superscript"/>
          </w:rPr>
          <w:t>58</w:t>
        </w:r>
      </w:hyperlink>
      <w:r w:rsidRPr="007F4044">
        <w:rPr>
          <w:noProof/>
          <w:vertAlign w:val="superscript"/>
        </w:rPr>
        <w:t>,</w:t>
      </w:r>
      <w:del w:id="10" w:author="Dominique Duncan" w:date="2016-03-08T12:15:00Z">
        <w:r w:rsidRPr="007F4044" w:rsidDel="007B75E0">
          <w:rPr>
            <w:noProof/>
            <w:vertAlign w:val="superscript"/>
          </w:rPr>
          <w:delText xml:space="preserve"> </w:delText>
        </w:r>
      </w:del>
      <w:hyperlink w:anchor="_ENREF_63" w:tooltip="Landis, 2012 #31420" w:history="1">
        <w:r w:rsidRPr="007F4044">
          <w:rPr>
            <w:noProof/>
            <w:vertAlign w:val="superscript"/>
          </w:rPr>
          <w:t>63</w:t>
        </w:r>
      </w:hyperlink>
      <w:r w:rsidRPr="007F4044">
        <w:rPr>
          <w:noProof/>
          <w:vertAlign w:val="superscript"/>
        </w:rPr>
        <w:t>,</w:t>
      </w:r>
      <w:del w:id="11" w:author="Dominique Duncan" w:date="2016-03-08T12:15:00Z">
        <w:r w:rsidRPr="007F4044" w:rsidDel="007B75E0">
          <w:rPr>
            <w:noProof/>
            <w:vertAlign w:val="superscript"/>
          </w:rPr>
          <w:delText xml:space="preserve"> </w:delText>
        </w:r>
      </w:del>
      <w:hyperlink w:anchor="_ENREF_81" w:tooltip="Pitkanen, 2013 #19" w:history="1">
        <w:r w:rsidRPr="007F4044">
          <w:rPr>
            <w:noProof/>
            <w:vertAlign w:val="superscript"/>
          </w:rPr>
          <w:t>81</w:t>
        </w:r>
      </w:hyperlink>
      <w:r w:rsidRPr="007F4044">
        <w:fldChar w:fldCharType="end"/>
      </w:r>
      <w:r w:rsidRPr="007F4044">
        <w:t>. To de-risk the process of AEG therapy development, there is an intense interest to develop strategies that (a) reduce the “</w:t>
      </w:r>
      <w:r w:rsidRPr="007F4044">
        <w:rPr>
          <w:i/>
        </w:rPr>
        <w:t>number needed to treat</w:t>
      </w:r>
      <w:r w:rsidRPr="007F4044">
        <w:t>”</w:t>
      </w:r>
      <w:r w:rsidR="007F78ED">
        <w:t xml:space="preserve"> (NNT)</w:t>
      </w:r>
      <w:r w:rsidRPr="007F4044">
        <w:t>, among those at risk, so that the treatment prevents one person from developing epilepsy</w:t>
      </w:r>
      <w:del w:id="12" w:author="Dominique Duncan" w:date="2016-03-08T12:00:00Z">
        <w:r w:rsidRPr="007F4044" w:rsidDel="001B2C13">
          <w:delText xml:space="preserve"> </w:delText>
        </w:r>
      </w:del>
      <w:hyperlink w:anchor="_ENREF_20" w:tooltip="Cook, 1995 #31773" w:history="1">
        <w:r w:rsidRPr="007F4044">
          <w:fldChar w:fldCharType="begin"/>
        </w:r>
        <w:r w:rsidRPr="007F4044">
          <w:instrText xml:space="preserve"> ADDIN EN.CITE &lt;EndNote&gt;&lt;Cite&gt;&lt;Author&gt;Cook&lt;/Author&gt;&lt;Year&gt;1995&lt;/Year&gt;&lt;RecNum&gt;31773&lt;/RecNum&gt;&lt;DisplayText&gt;&lt;style face="superscript"&gt;20&lt;/style&gt;&lt;/DisplayText&gt;&lt;record&gt;&lt;rec-number&gt;31773&lt;/rec-number&gt;&lt;foreign-keys&gt;&lt;key app="EN" db-id="rar5zfffytxew4epzwdpe9sfd5tsvr02vwst"&gt;31773&lt;/key&gt;&lt;/foreign-keys&gt;&lt;ref-type name="Journal Article"&gt;17&lt;/ref-type&gt;&lt;contributors&gt;&lt;authors&gt;&lt;author&gt;Cook, R. J.&lt;/author&gt;&lt;author&gt;Sackett, D. L.&lt;/author&gt;&lt;/authors&gt;&lt;/contributors&gt;&lt;auth-address&gt;Department of Statistics and Actuarial Science, University of Waterloo, Canada.&lt;/auth-address&gt;&lt;titles&gt;&lt;title&gt;The number needed to treat: a clinically useful measure of treatment effect&lt;/title&gt;&lt;secondary-title&gt;BMJ&lt;/secondary-title&gt;&lt;alt-title&gt;Bmj&lt;/alt-title&gt;&lt;/titles&gt;&lt;periodical&gt;&lt;full-title&gt;BMJ&lt;/full-title&gt;&lt;abbr-1&gt;Bmj&lt;/abbr-1&gt;&lt;/periodical&gt;&lt;alt-periodical&gt;&lt;full-title&gt;BMJ&lt;/full-title&gt;&lt;abbr-1&gt;Bmj&lt;/abbr-1&gt;&lt;/alt-periodical&gt;&lt;pages&gt;452-4&lt;/pages&gt;&lt;volume&gt;310&lt;/volume&gt;&lt;number&gt;6977&lt;/number&gt;&lt;keywords&gt;&lt;keyword&gt;Cerebrovascular Disorders/prevention &amp;amp; control&lt;/keyword&gt;&lt;keyword&gt;Humans&lt;/keyword&gt;&lt;keyword&gt;Hypertension/drug therapy&lt;/keyword&gt;&lt;keyword&gt;Odds Ratio&lt;/keyword&gt;&lt;keyword&gt;*Randomized Controlled Trials as Topic&lt;/keyword&gt;&lt;keyword&gt;Risk Assessment&lt;/keyword&gt;&lt;keyword&gt;Statistics as Topic/*methods&lt;/keyword&gt;&lt;keyword&gt;*Treatment Outcome&lt;/keyword&gt;&lt;/keywords&gt;&lt;dates&gt;&lt;year&gt;1995&lt;/year&gt;&lt;pub-dates&gt;&lt;date&gt;Feb 18&lt;/date&gt;&lt;/pub-dates&gt;&lt;/dates&gt;&lt;isbn&gt;0959-8138 (Print)&amp;#xD;0959-535X (Linking)&lt;/isbn&gt;&lt;accession-num&gt;7873954&lt;/accession-num&gt;&lt;urls&gt;&lt;related-urls&gt;&lt;url&gt;http://www.ncbi.nlm.nih.gov/pubmed/7873954&lt;/url&gt;&lt;/related-urls&gt;&lt;/urls&gt;&lt;custom2&gt;2548824&lt;/custom2&gt;&lt;/record&gt;&lt;/Cite&gt;&lt;/EndNote&gt;</w:instrText>
        </w:r>
        <w:r w:rsidRPr="007F4044">
          <w:fldChar w:fldCharType="separate"/>
        </w:r>
        <w:r w:rsidRPr="007F4044">
          <w:rPr>
            <w:noProof/>
            <w:vertAlign w:val="superscript"/>
          </w:rPr>
          <w:t>20</w:t>
        </w:r>
        <w:r w:rsidRPr="007F4044">
          <w:fldChar w:fldCharType="end"/>
        </w:r>
      </w:hyperlink>
      <w:r w:rsidRPr="007F4044">
        <w:t xml:space="preserve"> and (b) accelerate the time to confirm an AEG effect. One such strategy is the development of reliable biomarkers of </w:t>
      </w:r>
      <w:r w:rsidR="007F78ED" w:rsidRPr="007F4044">
        <w:t xml:space="preserve">epileptogenesis </w:t>
      </w:r>
      <w:r w:rsidRPr="007F4044">
        <w:t>and</w:t>
      </w:r>
      <w:r w:rsidR="007F78ED">
        <w:t xml:space="preserve"> its</w:t>
      </w:r>
      <w:r w:rsidRPr="007F4044">
        <w:t xml:space="preserve"> progression (validated across species)</w:t>
      </w:r>
      <w:del w:id="13" w:author="Dominique Duncan" w:date="2016-03-08T12:00:00Z">
        <w:r w:rsidRPr="007F4044" w:rsidDel="001B2C13">
          <w:delText xml:space="preserve"> </w:delText>
        </w:r>
      </w:del>
      <w:r w:rsidRPr="007F4044">
        <w:fldChar w:fldCharType="begin">
          <w:fldData xml:space="preserve">PEVuZE5vdGU+PENpdGU+PEF1dGhvcj5FbmdlbDwvQXV0aG9yPjxZZWFyPjIwMTM8L1llYXI+PFJl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</w:fldData>
        </w:fldChar>
      </w:r>
      <w:r>
        <w:instrText xml:space="preserve"> ADDIN EN.CITE </w:instrText>
      </w:r>
      <w:r>
        <w:fldChar w:fldCharType="begin">
          <w:fldData xml:space="preserve">PEVuZE5vdGU+PENpdGU+PEF1dGhvcj5FbmdlbDwvQXV0aG9yPjxZZWFyPjIwMTM8L1llYXI+PFJl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</w:fldData>
        </w:fldChar>
      </w:r>
      <w:r>
        <w:instrText xml:space="preserve"> ADDIN EN.CITE.DATA </w:instrText>
      </w:r>
      <w:r>
        <w:fldChar w:fldCharType="end"/>
      </w:r>
      <w:r w:rsidRPr="007F4044">
        <w:fldChar w:fldCharType="separate"/>
      </w:r>
      <w:hyperlink w:anchor="_ENREF_11" w:tooltip="Barker-Haliski, 2014 #31767" w:history="1">
        <w:r w:rsidRPr="007F4044">
          <w:rPr>
            <w:noProof/>
            <w:vertAlign w:val="superscript"/>
          </w:rPr>
          <w:t>11</w:t>
        </w:r>
      </w:hyperlink>
      <w:r w:rsidRPr="007F4044">
        <w:rPr>
          <w:noProof/>
          <w:vertAlign w:val="superscript"/>
        </w:rPr>
        <w:t>,</w:t>
      </w:r>
      <w:del w:id="14" w:author="Dominique Duncan" w:date="2016-03-08T12:15:00Z">
        <w:r w:rsidRPr="007F4044" w:rsidDel="007B75E0">
          <w:rPr>
            <w:noProof/>
            <w:vertAlign w:val="superscript"/>
          </w:rPr>
          <w:delText xml:space="preserve"> </w:delText>
        </w:r>
      </w:del>
      <w:hyperlink w:anchor="_ENREF_27" w:tooltip="Engel, 2011 #31784" w:history="1">
        <w:r w:rsidRPr="007F4044">
          <w:rPr>
            <w:noProof/>
            <w:vertAlign w:val="superscript"/>
          </w:rPr>
          <w:t>27</w:t>
        </w:r>
      </w:hyperlink>
      <w:r w:rsidRPr="007F4044">
        <w:rPr>
          <w:noProof/>
          <w:vertAlign w:val="superscript"/>
        </w:rPr>
        <w:t>,</w:t>
      </w:r>
      <w:del w:id="15" w:author="Dominique Duncan" w:date="2016-03-08T12:15:00Z">
        <w:r w:rsidRPr="007F4044" w:rsidDel="007B75E0">
          <w:rPr>
            <w:noProof/>
            <w:vertAlign w:val="superscript"/>
          </w:rPr>
          <w:delText xml:space="preserve"> </w:delText>
        </w:r>
      </w:del>
      <w:hyperlink w:anchor="_ENREF_28" w:tooltip="Engel, 2013 #3" w:history="1">
        <w:r w:rsidRPr="007F4044">
          <w:rPr>
            <w:noProof/>
            <w:vertAlign w:val="superscript"/>
          </w:rPr>
          <w:t>28</w:t>
        </w:r>
      </w:hyperlink>
      <w:r w:rsidRPr="007F4044">
        <w:rPr>
          <w:noProof/>
          <w:vertAlign w:val="superscript"/>
        </w:rPr>
        <w:t>,</w:t>
      </w:r>
      <w:del w:id="16" w:author="Dominique Duncan" w:date="2016-03-08T12:16:00Z">
        <w:r w:rsidRPr="007F4044" w:rsidDel="007B75E0">
          <w:rPr>
            <w:noProof/>
            <w:vertAlign w:val="superscript"/>
          </w:rPr>
          <w:delText xml:space="preserve"> </w:delText>
        </w:r>
      </w:del>
      <w:hyperlink w:anchor="_ENREF_35" w:tooltip="Galanopoulou, 2012 #28" w:history="1">
        <w:r w:rsidRPr="007F4044">
          <w:rPr>
            <w:noProof/>
            <w:vertAlign w:val="superscript"/>
          </w:rPr>
          <w:t>35</w:t>
        </w:r>
      </w:hyperlink>
      <w:r w:rsidRPr="007F4044">
        <w:rPr>
          <w:noProof/>
          <w:vertAlign w:val="superscript"/>
        </w:rPr>
        <w:t>,</w:t>
      </w:r>
      <w:del w:id="17" w:author="Dominique Duncan" w:date="2016-03-08T12:16:00Z">
        <w:r w:rsidRPr="007F4044" w:rsidDel="007B75E0">
          <w:rPr>
            <w:noProof/>
            <w:vertAlign w:val="superscript"/>
          </w:rPr>
          <w:delText xml:space="preserve"> </w:delText>
        </w:r>
      </w:del>
      <w:hyperlink w:anchor="_ENREF_81" w:tooltip="Pitkanen, 2013 #19" w:history="1">
        <w:r w:rsidRPr="007F4044">
          <w:rPr>
            <w:noProof/>
            <w:vertAlign w:val="superscript"/>
          </w:rPr>
          <w:t>81</w:t>
        </w:r>
      </w:hyperlink>
      <w:r w:rsidRPr="007F4044">
        <w:fldChar w:fldCharType="end"/>
      </w:r>
      <w:r w:rsidRPr="007F4044">
        <w:t xml:space="preserve">, and </w:t>
      </w:r>
      <w:r w:rsidR="007F78ED">
        <w:t>their use</w:t>
      </w:r>
      <w:r w:rsidRPr="007F4044">
        <w:t xml:space="preserve"> in preclinical and clinical studies to reduce the </w:t>
      </w:r>
      <w:r w:rsidR="000C7619" w:rsidRPr="00165489">
        <w:t>NNT</w:t>
      </w:r>
      <w:r w:rsidRPr="007F4044">
        <w:t xml:space="preserve"> to those only who are likely to develop epilepsy and respond to AEG treatment. </w:t>
      </w:r>
      <w:r w:rsidR="007F78ED" w:rsidRPr="00165489">
        <w:rPr>
          <w:i/>
        </w:rPr>
        <w:t>Project</w:t>
      </w:r>
      <w:r w:rsidRPr="007F78ED">
        <w:rPr>
          <w:i/>
        </w:rPr>
        <w:t xml:space="preserve"> 1</w:t>
      </w:r>
      <w:r w:rsidRPr="006B5B47">
        <w:rPr>
          <w:i/>
        </w:rPr>
        <w:t xml:space="preserve"> </w:t>
      </w:r>
      <w:proofErr w:type="gramStart"/>
      <w:r w:rsidRPr="007F4044">
        <w:t>aims</w:t>
      </w:r>
      <w:proofErr w:type="gramEnd"/>
      <w:r w:rsidRPr="007F4044">
        <w:t xml:space="preserve"> to identify EEG</w:t>
      </w:r>
      <w:ins w:id="18" w:author="Dominique Duncan" w:date="2016-03-08T12:00:00Z">
        <w:r w:rsidR="001B2C13">
          <w:t>,</w:t>
        </w:r>
      </w:ins>
      <w:del w:id="19" w:author="Dominique Duncan" w:date="2016-03-08T12:00:00Z">
        <w:r w:rsidRPr="007F4044" w:rsidDel="001B2C13">
          <w:delText xml:space="preserve"> /</w:delText>
        </w:r>
      </w:del>
      <w:r w:rsidRPr="007F4044">
        <w:t xml:space="preserve"> MRI</w:t>
      </w:r>
      <w:ins w:id="20" w:author="Dominique Duncan" w:date="2016-03-08T12:00:00Z">
        <w:r w:rsidR="001B2C13">
          <w:t>,</w:t>
        </w:r>
      </w:ins>
      <w:del w:id="21" w:author="Dominique Duncan" w:date="2016-03-08T12:00:00Z">
        <w:r w:rsidRPr="007F4044" w:rsidDel="001B2C13">
          <w:delText>/</w:delText>
        </w:r>
      </w:del>
      <w:r w:rsidRPr="007F4044">
        <w:t xml:space="preserve"> and plasma biomarkers of PTEgenesis in the standardized model of LFPI which will then be cross-validated in humans, in </w:t>
      </w:r>
      <w:r w:rsidR="007F78ED" w:rsidRPr="00165489">
        <w:rPr>
          <w:i/>
        </w:rPr>
        <w:t>Project</w:t>
      </w:r>
      <w:r w:rsidRPr="007F4044">
        <w:rPr>
          <w:i/>
        </w:rPr>
        <w:t xml:space="preserve"> 3</w:t>
      </w:r>
      <w:r w:rsidRPr="007F4044">
        <w:t xml:space="preserve">. In </w:t>
      </w:r>
      <w:r w:rsidR="007F78ED" w:rsidRPr="006B5B47">
        <w:t>Project</w:t>
      </w:r>
      <w:r w:rsidRPr="006B5B47">
        <w:t xml:space="preserve"> 2</w:t>
      </w:r>
      <w:r w:rsidRPr="007F78ED">
        <w:t>,</w:t>
      </w:r>
      <w:r w:rsidRPr="007F4044">
        <w:t xml:space="preserve"> we will first determine which biomarkers of PTEgenesis can be modified by the tested treatments early after TBI in the LFPI model and if these biomarkers can predict “AEG treatment response</w:t>
      </w:r>
      <w:ins w:id="22" w:author="Dominique Duncan" w:date="2016-03-08T12:00:00Z">
        <w:r w:rsidR="001B2C13">
          <w:t>,</w:t>
        </w:r>
      </w:ins>
      <w:r w:rsidRPr="007F4044">
        <w:t>”</w:t>
      </w:r>
      <w:del w:id="23" w:author="Dominique Duncan" w:date="2016-03-08T12:00:00Z">
        <w:r w:rsidRPr="007F4044" w:rsidDel="001B2C13">
          <w:delText>,</w:delText>
        </w:r>
      </w:del>
      <w:r w:rsidRPr="007F4044">
        <w:t xml:space="preserve"> i.e., prevention of epilepsy in the model. Validation of biomarkers of AEG treatment response will provide a uniquely powerful tool to make AEG trials most effective and efficient by reducing both the </w:t>
      </w:r>
      <w:r w:rsidR="007F78ED">
        <w:t>NNT</w:t>
      </w:r>
      <w:r w:rsidRPr="007F4044">
        <w:t xml:space="preserve"> and the </w:t>
      </w:r>
      <w:r w:rsidRPr="007F4044">
        <w:rPr>
          <w:i/>
        </w:rPr>
        <w:t>time to document AEG effect.</w:t>
      </w:r>
      <w:r w:rsidRPr="007F4044">
        <w:t xml:space="preserve"> </w:t>
      </w:r>
    </w:p>
    <w:p w14:paraId="3AE9950C" w14:textId="77777777" w:rsidR="00FC2B12" w:rsidRPr="007F4044" w:rsidRDefault="00FC2B12" w:rsidP="00FC2B12">
      <w:pPr>
        <w:pStyle w:val="NoSpacing"/>
        <w:rPr>
          <w:sz w:val="6"/>
          <w:szCs w:val="6"/>
        </w:rPr>
      </w:pPr>
    </w:p>
    <w:p w14:paraId="2E07B42B" w14:textId="14B6CE94" w:rsidR="00FC2B12" w:rsidRPr="007F4044" w:rsidRDefault="00FC2B12" w:rsidP="00FC2B12">
      <w:pPr>
        <w:pStyle w:val="NoSpacing"/>
      </w:pPr>
      <w:r w:rsidRPr="007F4044">
        <w:t xml:space="preserve">We propose to conduct the first </w:t>
      </w:r>
      <w:r w:rsidRPr="007F4044">
        <w:rPr>
          <w:i/>
        </w:rPr>
        <w:t>multicenter “Phase II” preclinical AEG trial</w:t>
      </w:r>
      <w:del w:id="24" w:author="Dominique Duncan" w:date="2016-03-08T12:00:00Z">
        <w:r w:rsidRPr="007F4044" w:rsidDel="001B2C13">
          <w:delText xml:space="preserve"> </w:delText>
        </w:r>
      </w:del>
      <w:r w:rsidRPr="007F4044">
        <w:fldChar w:fldCharType="begin">
          <w:fldData xml:space="preserve">PEVuZE5vdGU+PENpdGU+PEF1dGhvcj5PJmFwb3M7QnJpZW48L0F1dGhvcj48WWVhcj4yMDEzPC9Z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ZXBzaWE8L2FiYnItMT48L2FsdC1wZXJpb2RpY2FsPjxwYWdlcz43MC00PC9wYWdlcz48dm9sdW1l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==
</w:fldData>
        </w:fldChar>
      </w:r>
      <w:r>
        <w:instrText xml:space="preserve"> ADDIN EN.CITE </w:instrText>
      </w:r>
      <w:r>
        <w:fldChar w:fldCharType="begin">
          <w:fldData xml:space="preserve">PEVuZE5vdGU+PENpdGU+PEF1dGhvcj5PJmFwb3M7QnJpZW48L0F1dGhvcj48WWVhcj4yMDEzPC9Z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ZXBzaWE8L2FiYnItMT48L2FsdC1wZXJpb2RpY2FsPjxwYWdlcz43MC00PC9wYWdlcz48dm9sdW1l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==
</w:fldData>
        </w:fldChar>
      </w:r>
      <w:r>
        <w:instrText xml:space="preserve"> ADDIN EN.CITE.DATA </w:instrText>
      </w:r>
      <w:r>
        <w:fldChar w:fldCharType="end"/>
      </w:r>
      <w:r w:rsidRPr="007F4044">
        <w:fldChar w:fldCharType="separate"/>
      </w:r>
      <w:hyperlink w:anchor="_ENREF_72" w:tooltip="O'Brien, 2013 #31811" w:history="1">
        <w:r w:rsidRPr="007F4044">
          <w:rPr>
            <w:noProof/>
            <w:vertAlign w:val="superscript"/>
          </w:rPr>
          <w:t>72</w:t>
        </w:r>
      </w:hyperlink>
      <w:r w:rsidRPr="007F4044">
        <w:rPr>
          <w:noProof/>
          <w:vertAlign w:val="superscript"/>
        </w:rPr>
        <w:t>,</w:t>
      </w:r>
      <w:del w:id="25" w:author="Dominique Duncan" w:date="2016-03-08T12:16:00Z">
        <w:r w:rsidRPr="007F4044" w:rsidDel="007625B5">
          <w:rPr>
            <w:noProof/>
            <w:vertAlign w:val="superscript"/>
          </w:rPr>
          <w:delText xml:space="preserve"> </w:delText>
        </w:r>
      </w:del>
      <w:hyperlink w:anchor="_ENREF_94" w:tooltip="Simonato, 2014 #10" w:history="1">
        <w:r w:rsidRPr="007F4044">
          <w:rPr>
            <w:noProof/>
            <w:vertAlign w:val="superscript"/>
          </w:rPr>
          <w:t>94</w:t>
        </w:r>
      </w:hyperlink>
      <w:r w:rsidRPr="007F4044">
        <w:fldChar w:fldCharType="end"/>
      </w:r>
      <w:r w:rsidRPr="007F4044">
        <w:t>, using a blinded, randomized, and vehicle-controlled study design</w:t>
      </w:r>
      <w:r w:rsidR="00272D27">
        <w:t>,</w:t>
      </w:r>
      <w:r w:rsidRPr="007F4044">
        <w:t xml:space="preserve"> </w:t>
      </w:r>
      <w:r w:rsidR="00272D27">
        <w:t>using</w:t>
      </w:r>
      <w:r w:rsidRPr="007F4044">
        <w:t xml:space="preserve"> clinically relevant treatment paradigms in a consortium of four preclinical epilepsy research centers. We plan to develop and adopt harmonized protocols and CDEs for data collection and analysis to improve the rigor and reproducibility of our study</w:t>
      </w:r>
      <w:hyperlink w:anchor="_ENREF_107" w:tooltip="Watzlawick, 2016 #31815" w:history="1">
        <w:r w:rsidRPr="007F4044">
          <w:fldChar w:fldCharType="begin"/>
        </w:r>
        <w:r w:rsidRPr="007F4044">
          <w:instrText xml:space="preserve"> ADDIN EN.CITE &lt;EndNote&gt;&lt;Cite&gt;&lt;Author&gt;Watzlawick&lt;/Author&gt;&lt;Year&gt;2016&lt;/Year&gt;&lt;RecNum&gt;31815&lt;/RecNum&gt;&lt;DisplayText&gt;&lt;style face="superscript"&gt;107&lt;/style&gt;&lt;/DisplayText&gt;&lt;record&gt;&lt;rec-number&gt;31815&lt;/rec-number&gt;&lt;foreign-keys&gt;&lt;key app="EN" db-id="rar5zfffytxew4epzwdpe9sfd5tsvr02vwst"&gt;31815&lt;/key&gt;&lt;/foreign-keys&gt;&lt;ref-type name="Journal Article"&gt;17&lt;/ref-type&gt;&lt;contributors&gt;&lt;authors&gt;&lt;author&gt;Watzlawick, R.&lt;/author&gt;&lt;author&gt;Howells, D. W.&lt;/author&gt;&lt;author&gt;Schwab, J. M.&lt;/author&gt;&lt;/authors&gt;&lt;/contributors&gt;&lt;auth-address&gt;Department of Neurology and Experimental Neurology, Spinal Cord Injury Research, Charite-Universitatsmedizin Berlin, Berlin, Germany.&amp;#xD;Faculty of Heath, School of Medicine, University of Tasmania, Medical Sciences Precinct, Hobart, Tasmania, Australia.&amp;#xD;Spinal Cord Injury Division, Department of Neurology, The Ohio State University, Wexner Medical Center, Columbus4Department of Neuroscience and Center for Brain and Spinal Cord Repair, The Ohio State University, Wexner Medical Center, Columbus.&lt;/auth-address&gt;&lt;titles&gt;&lt;title&gt;Neuroprotection After Traumatic Brain Injury&lt;/title&gt;&lt;secondary-title&gt;JAMA Neurol&lt;/secondary-title&gt;&lt;alt-title&gt;JAMA neurology&lt;/alt-title&gt;&lt;/titles&gt;&lt;periodical&gt;&lt;full-title&gt;JAMA Neurol&lt;/full-title&gt;&lt;abbr-1&gt;JAMA neurology&lt;/abbr-1&gt;&lt;/periodical&gt;&lt;alt-periodical&gt;&lt;full-title&gt;JAMA Neurol&lt;/full-title&gt;&lt;abbr-1&gt;JAMA neurology&lt;/abbr-1&gt;&lt;/alt-periodical&gt;&lt;pages&gt;149-50&lt;/pages&gt;&lt;volume&gt;73&lt;/volume&gt;&lt;number&gt;2&lt;/number&gt;&lt;dates&gt;&lt;year&gt;2016&lt;/year&gt;&lt;pub-dates&gt;&lt;date&gt;Feb 1&lt;/date&gt;&lt;/pub-dates&gt;&lt;/dates&gt;&lt;isbn&gt;2168-6157 (Electronic)&amp;#xD;2168-6149 (Linking)&lt;/isbn&gt;&lt;accession-num&gt;26641556&lt;/accession-num&gt;&lt;urls&gt;&lt;related-urls&gt;&lt;url&gt;http://www.ncbi.nlm.nih.gov/pubmed/26641556&lt;/url&gt;&lt;/related-urls&gt;&lt;/urls&gt;&lt;electronic-resource-num&gt;10.1001/jamaneurol.2015.3627&lt;/electronic-resource-num&gt;&lt;/record&gt;&lt;/Cite&gt;&lt;/EndNote&gt;</w:instrText>
        </w:r>
        <w:r w:rsidRPr="007F4044">
          <w:fldChar w:fldCharType="separate"/>
        </w:r>
        <w:r w:rsidRPr="007F4044">
          <w:rPr>
            <w:noProof/>
            <w:vertAlign w:val="superscript"/>
          </w:rPr>
          <w:t>107</w:t>
        </w:r>
        <w:r w:rsidRPr="007F4044">
          <w:fldChar w:fldCharType="end"/>
        </w:r>
      </w:hyperlink>
      <w:r w:rsidRPr="007F4044">
        <w:t xml:space="preserve">. </w:t>
      </w:r>
      <w:proofErr w:type="gramStart"/>
      <w:r w:rsidRPr="007F4044">
        <w:t xml:space="preserve">This approach has been advocated by the AES/ILAE Translational Research Task Force of the ILAE (several of our PIs are members) and their multi-PART </w:t>
      </w:r>
      <w:r>
        <w:t>collaborators</w:t>
      </w:r>
      <w:proofErr w:type="gramEnd"/>
      <w:r w:rsidRPr="007F4044">
        <w:t xml:space="preserve"> (</w:t>
      </w:r>
      <w:hyperlink r:id="rId7" w:history="1">
        <w:r w:rsidRPr="006B5B47">
          <w:rPr>
            <w:rStyle w:val="Hyperlink"/>
            <w:color w:val="0000FF"/>
          </w:rPr>
          <w:t>http://www.dcn.ed.ac.uk/multipart/about.html</w:t>
        </w:r>
      </w:hyperlink>
      <w:r w:rsidRPr="00272D27">
        <w:t>).</w:t>
      </w:r>
      <w:r w:rsidRPr="007F4044">
        <w:t xml:space="preserve"> If successful, </w:t>
      </w:r>
      <w:r w:rsidR="007F78ED" w:rsidRPr="006B5B47">
        <w:t>Project</w:t>
      </w:r>
      <w:r w:rsidRPr="006B5B47">
        <w:t xml:space="preserve"> 2</w:t>
      </w:r>
      <w:r w:rsidRPr="007F4044">
        <w:t xml:space="preserve"> will provide a new testing paradigm and platform for rigorous preclinical screening of new therapies for their AEG potential. Our close interactions with both a preclinical </w:t>
      </w:r>
      <w:r w:rsidRPr="007F4044">
        <w:rPr>
          <w:i/>
        </w:rPr>
        <w:t>DSMB</w:t>
      </w:r>
      <w:r w:rsidRPr="007F4044">
        <w:t xml:space="preserve"> and the </w:t>
      </w:r>
      <w:r w:rsidRPr="007F4044">
        <w:rPr>
          <w:i/>
        </w:rPr>
        <w:t>Public Engagement Core</w:t>
      </w:r>
      <w:r w:rsidRPr="007F4044">
        <w:t xml:space="preserve"> will ensure that our strategies and GO/NO GO decisions will be considering </w:t>
      </w:r>
      <w:r w:rsidRPr="001B2C13">
        <w:rPr>
          <w:rPrChange w:id="26" w:author="Dominique Duncan" w:date="2016-03-08T12:01:00Z">
            <w:rPr>
              <w:i/>
            </w:rPr>
          </w:rPrChange>
        </w:rPr>
        <w:t>clinical relevance, rigor standards, and sensitivity to the needs of the consumer parties</w:t>
      </w:r>
      <w:r w:rsidRPr="007F4044">
        <w:t>, i.e., individuals affected by TBI.</w:t>
      </w:r>
      <w:r>
        <w:t xml:space="preserve"> We include expert consultants on </w:t>
      </w:r>
      <w:proofErr w:type="spellStart"/>
      <w:r>
        <w:t>pHFOs</w:t>
      </w:r>
      <w:proofErr w:type="spellEnd"/>
      <w:r>
        <w:t xml:space="preserve"> (</w:t>
      </w:r>
      <w:r w:rsidR="00272D27">
        <w:t>Dr.</w:t>
      </w:r>
      <w:r>
        <w:t xml:space="preserve"> Bragin, </w:t>
      </w:r>
      <w:r w:rsidR="00272D27">
        <w:t>Dr.</w:t>
      </w:r>
      <w:r>
        <w:t xml:space="preserve"> </w:t>
      </w:r>
      <w:proofErr w:type="spellStart"/>
      <w:r>
        <w:t>Mody</w:t>
      </w:r>
      <w:proofErr w:type="spellEnd"/>
      <w:r>
        <w:t>), and the tested drugs (</w:t>
      </w:r>
      <w:r w:rsidR="00272D27">
        <w:t>Dr.</w:t>
      </w:r>
      <w:r>
        <w:t xml:space="preserve"> Bush, </w:t>
      </w:r>
      <w:r w:rsidR="00272D27">
        <w:t>Dr.</w:t>
      </w:r>
      <w:r>
        <w:t xml:space="preserve"> </w:t>
      </w:r>
      <w:proofErr w:type="spellStart"/>
      <w:r>
        <w:t>Hovens</w:t>
      </w:r>
      <w:proofErr w:type="spellEnd"/>
      <w:r>
        <w:t>) to advise us. We will create</w:t>
      </w:r>
      <w:r w:rsidRPr="007F4044">
        <w:t xml:space="preserve"> a </w:t>
      </w:r>
      <w:r w:rsidRPr="007F4044">
        <w:rPr>
          <w:i/>
        </w:rPr>
        <w:t xml:space="preserve">Rodent </w:t>
      </w:r>
      <w:proofErr w:type="spellStart"/>
      <w:r w:rsidRPr="007F4044">
        <w:rPr>
          <w:i/>
        </w:rPr>
        <w:t>Biospecimen</w:t>
      </w:r>
      <w:proofErr w:type="spellEnd"/>
      <w:r w:rsidRPr="007F4044">
        <w:rPr>
          <w:i/>
        </w:rPr>
        <w:t xml:space="preserve"> Repository (</w:t>
      </w:r>
      <w:proofErr w:type="spellStart"/>
      <w:r w:rsidRPr="007F4044">
        <w:rPr>
          <w:i/>
        </w:rPr>
        <w:t>BioBank</w:t>
      </w:r>
      <w:proofErr w:type="spellEnd"/>
      <w:r w:rsidRPr="007F4044">
        <w:rPr>
          <w:i/>
        </w:rPr>
        <w:t>)</w:t>
      </w:r>
      <w:r w:rsidRPr="007F4044">
        <w:rPr>
          <w:b/>
          <w:i/>
        </w:rPr>
        <w:t xml:space="preserve"> </w:t>
      </w:r>
      <w:r>
        <w:t>to</w:t>
      </w:r>
      <w:r w:rsidRPr="007F4044">
        <w:t xml:space="preserve"> </w:t>
      </w:r>
      <w:r>
        <w:t xml:space="preserve">also </w:t>
      </w:r>
      <w:r w:rsidRPr="007F4044">
        <w:t xml:space="preserve">provide opportunities for </w:t>
      </w:r>
      <w:r>
        <w:t xml:space="preserve">future </w:t>
      </w:r>
      <w:r w:rsidRPr="007F4044">
        <w:t>collaborations with investigators from the wider research community to apply advanced methods for the identification of new biomarkers or targets of PTEgenesis or treatment response.</w:t>
      </w:r>
    </w:p>
    <w:p w14:paraId="7897A20B" w14:textId="77777777" w:rsidR="00FC2B12" w:rsidRPr="007F4044" w:rsidRDefault="00FC2B12" w:rsidP="00FC2B12">
      <w:pPr>
        <w:ind w:firstLine="360"/>
        <w:jc w:val="both"/>
        <w:rPr>
          <w:rFonts w:ascii="Arial" w:hAnsi="Arial" w:cs="Arial"/>
          <w:sz w:val="6"/>
          <w:szCs w:val="6"/>
        </w:rPr>
      </w:pPr>
    </w:p>
    <w:p w14:paraId="6C308AB0" w14:textId="441FC627" w:rsidR="00FC2B12" w:rsidRPr="007F4044" w:rsidRDefault="007F78ED" w:rsidP="00FC2B12">
      <w:pPr>
        <w:rPr>
          <w:rFonts w:ascii="Arial" w:hAnsi="Arial" w:cs="Arial"/>
          <w:b/>
          <w:sz w:val="22"/>
          <w:szCs w:val="22"/>
        </w:rPr>
      </w:pPr>
      <w:r>
        <w:rPr>
          <w:rFonts w:ascii="Arial" w:hAnsi="Arial" w:cs="Arial"/>
          <w:b/>
          <w:sz w:val="22"/>
          <w:szCs w:val="22"/>
        </w:rPr>
        <w:t>2</w:t>
      </w:r>
      <w:r w:rsidR="00FC2B12" w:rsidRPr="007F4044">
        <w:rPr>
          <w:rFonts w:ascii="Arial" w:hAnsi="Arial" w:cs="Arial"/>
          <w:b/>
          <w:sz w:val="22"/>
          <w:szCs w:val="22"/>
        </w:rPr>
        <w:t>. INNOVATION</w:t>
      </w:r>
    </w:p>
    <w:p w14:paraId="1D45642C" w14:textId="12019D76" w:rsidR="00FC2B12" w:rsidRPr="007F4044" w:rsidRDefault="007F78ED" w:rsidP="00FC2B12">
      <w:pPr>
        <w:pStyle w:val="NoSpacing"/>
      </w:pPr>
      <w:r w:rsidRPr="006B5B47">
        <w:t>Project</w:t>
      </w:r>
      <w:r w:rsidR="00FC2B12" w:rsidRPr="006B5B47">
        <w:t xml:space="preserve"> 2</w:t>
      </w:r>
      <w:r w:rsidR="00FC2B12" w:rsidRPr="007F4044">
        <w:t xml:space="preserve"> offers the following innovation elements: </w:t>
      </w:r>
    </w:p>
    <w:p w14:paraId="0A20A48F" w14:textId="77777777" w:rsidR="00FC2B12" w:rsidRPr="007F4044" w:rsidRDefault="00FC2B12" w:rsidP="00FC2B12">
      <w:pPr>
        <w:pStyle w:val="NoSpacing"/>
        <w:ind w:left="360" w:hanging="360"/>
      </w:pPr>
      <w:r w:rsidRPr="007F4044">
        <w:t xml:space="preserve">(1) The design and validation of a preclinical trial protocol to parallel human clinical trials: This </w:t>
      </w:r>
      <w:r w:rsidRPr="007F4044">
        <w:rPr>
          <w:i/>
        </w:rPr>
        <w:t>blinded</w:t>
      </w:r>
      <w:r w:rsidRPr="007F4044">
        <w:t xml:space="preserve"> </w:t>
      </w:r>
      <w:r w:rsidRPr="007F4044">
        <w:rPr>
          <w:i/>
        </w:rPr>
        <w:t>multicenter “Phase II” preclinical AEG trial</w:t>
      </w:r>
      <w:r w:rsidRPr="007F4044">
        <w:t xml:space="preserve"> adopts rigorous standards of practice and harmonized methods of data collection and analysis across 4 epilepsy research centers, mimicking procedures that are now accepted as standard in clinical trials. </w:t>
      </w:r>
    </w:p>
    <w:p w14:paraId="2155BABF" w14:textId="77777777" w:rsidR="00FC2B12" w:rsidRPr="007F4044" w:rsidRDefault="00FC2B12" w:rsidP="00FC2B12">
      <w:pPr>
        <w:pStyle w:val="NoSpacing"/>
        <w:ind w:left="360" w:hanging="360"/>
      </w:pPr>
      <w:r w:rsidRPr="007F4044">
        <w:t xml:space="preserve">(2) Rigorous validation of at least one novel AEG treatment for PTE, in the standardized animal model of PTE using drugs that prevent tau </w:t>
      </w:r>
      <w:proofErr w:type="spellStart"/>
      <w:r w:rsidRPr="007F4044">
        <w:t>hyperphosphorylation</w:t>
      </w:r>
      <w:proofErr w:type="spellEnd"/>
      <w:r w:rsidRPr="007F4044">
        <w:t>, iron deposits in the brain, block T channels, or inhibit the IL-1</w:t>
      </w:r>
      <w:r w:rsidRPr="007F4044">
        <w:rPr>
          <w:rFonts w:ascii="Symbol" w:hAnsi="Symbol"/>
        </w:rPr>
        <w:t></w:t>
      </w:r>
      <w:r w:rsidRPr="007F4044">
        <w:t xml:space="preserve"> signaling inflammatory pathway.</w:t>
      </w:r>
    </w:p>
    <w:p w14:paraId="70E9FF16" w14:textId="77777777" w:rsidR="00FC2B12" w:rsidRPr="007F4044" w:rsidRDefault="00FC2B12" w:rsidP="00FC2B12">
      <w:pPr>
        <w:pStyle w:val="NoSpacing"/>
        <w:ind w:left="360" w:hanging="360"/>
        <w:rPr>
          <w:rFonts w:cs="Arial"/>
        </w:rPr>
      </w:pPr>
      <w:r w:rsidRPr="007F4044">
        <w:t xml:space="preserve">(3) </w:t>
      </w:r>
      <w:r w:rsidRPr="007F4044">
        <w:rPr>
          <w:rFonts w:cs="Arial"/>
        </w:rPr>
        <w:t>Validation of a panel of biomarkers of PTEgenesis predicting treatment response.</w:t>
      </w:r>
    </w:p>
    <w:p w14:paraId="5BEBD6B1" w14:textId="602B6BDA" w:rsidR="00FC2B12" w:rsidRPr="007F4044" w:rsidRDefault="00FC2B12" w:rsidP="00FC2B12">
      <w:pPr>
        <w:pStyle w:val="ListParagraph"/>
        <w:ind w:left="360" w:hanging="360"/>
        <w:rPr>
          <w:rFonts w:ascii="Arial" w:hAnsi="Arial" w:cs="Arial"/>
          <w:sz w:val="22"/>
          <w:szCs w:val="22"/>
        </w:rPr>
      </w:pPr>
      <w:r w:rsidRPr="007F4044">
        <w:rPr>
          <w:rFonts w:ascii="Arial" w:hAnsi="Arial" w:cs="Arial"/>
          <w:sz w:val="22"/>
          <w:szCs w:val="22"/>
        </w:rPr>
        <w:t xml:space="preserve">(4) </w:t>
      </w:r>
      <w:r w:rsidRPr="007F4044">
        <w:rPr>
          <w:rFonts w:ascii="Arial" w:hAnsi="Arial" w:cs="Arial"/>
          <w:color w:val="000000" w:themeColor="text1"/>
          <w:sz w:val="22"/>
          <w:szCs w:val="22"/>
        </w:rPr>
        <w:t>Develop</w:t>
      </w:r>
      <w:r w:rsidR="00272D27">
        <w:rPr>
          <w:rFonts w:ascii="Arial" w:hAnsi="Arial" w:cs="Arial"/>
          <w:color w:val="000000" w:themeColor="text1"/>
          <w:sz w:val="22"/>
          <w:szCs w:val="22"/>
        </w:rPr>
        <w:t>ment of</w:t>
      </w:r>
      <w:r w:rsidRPr="007F4044">
        <w:rPr>
          <w:rFonts w:ascii="Arial" w:hAnsi="Arial" w:cs="Arial"/>
          <w:color w:val="000000" w:themeColor="text1"/>
          <w:sz w:val="22"/>
          <w:szCs w:val="22"/>
        </w:rPr>
        <w:t xml:space="preserve"> a pipeline for the screening of candidate AEG treatments for PTEgenesis, combining innovative strategies to ensure rigor and transparency (rigorous study design, preclinical DSMB), clinical relevance, as well as preserving the sensitivity to the needs of consumer parties</w:t>
      </w:r>
      <w:r w:rsidR="00AF3D79">
        <w:rPr>
          <w:rFonts w:ascii="Arial" w:hAnsi="Arial" w:cs="Arial"/>
          <w:color w:val="000000" w:themeColor="text1"/>
          <w:sz w:val="22"/>
          <w:szCs w:val="22"/>
        </w:rPr>
        <w:t xml:space="preserve"> (</w:t>
      </w:r>
      <w:r w:rsidRPr="007F4044">
        <w:rPr>
          <w:rFonts w:ascii="Arial" w:hAnsi="Arial" w:cs="Arial"/>
          <w:color w:val="000000" w:themeColor="text1"/>
          <w:sz w:val="22"/>
          <w:szCs w:val="22"/>
        </w:rPr>
        <w:t>individuals affected by TBI</w:t>
      </w:r>
      <w:r w:rsidR="00AF3D79">
        <w:rPr>
          <w:rFonts w:ascii="Arial" w:hAnsi="Arial" w:cs="Arial"/>
          <w:color w:val="000000" w:themeColor="text1"/>
          <w:sz w:val="22"/>
          <w:szCs w:val="22"/>
        </w:rPr>
        <w:t>)</w:t>
      </w:r>
      <w:r w:rsidRPr="007F4044">
        <w:rPr>
          <w:rFonts w:ascii="Arial" w:hAnsi="Arial" w:cs="Arial"/>
          <w:color w:val="000000" w:themeColor="text1"/>
          <w:sz w:val="22"/>
          <w:szCs w:val="22"/>
        </w:rPr>
        <w:t xml:space="preserve"> during the decisions </w:t>
      </w:r>
      <w:r w:rsidRPr="006B5B47">
        <w:rPr>
          <w:rFonts w:ascii="Arial" w:hAnsi="Arial"/>
          <w:color w:val="000000" w:themeColor="text1"/>
          <w:sz w:val="22"/>
        </w:rPr>
        <w:t>affecting drug development and selection of the lead treatment</w:t>
      </w:r>
      <w:r w:rsidR="00AF3D79" w:rsidRPr="006B5B47">
        <w:rPr>
          <w:rFonts w:ascii="Arial" w:hAnsi="Arial"/>
          <w:color w:val="000000" w:themeColor="text1"/>
          <w:sz w:val="22"/>
        </w:rPr>
        <w:t>.</w:t>
      </w:r>
    </w:p>
    <w:p w14:paraId="09889505" w14:textId="77777777" w:rsidR="006B5B47" w:rsidRPr="007F4044" w:rsidRDefault="006B5B47" w:rsidP="00FC2B12">
      <w:pPr>
        <w:jc w:val="both"/>
        <w:rPr>
          <w:rFonts w:ascii="Arial" w:hAnsi="Arial" w:cs="Arial"/>
          <w:color w:val="000000" w:themeColor="text1"/>
          <w:sz w:val="6"/>
          <w:szCs w:val="6"/>
        </w:rPr>
      </w:pPr>
    </w:p>
    <w:p w14:paraId="123AE895" w14:textId="77777777" w:rsidR="006B5B47" w:rsidRPr="007F4044" w:rsidRDefault="006B5B47" w:rsidP="00FC2B12">
      <w:pPr>
        <w:pStyle w:val="ListParagraph"/>
        <w:ind w:left="360"/>
        <w:jc w:val="both"/>
        <w:rPr>
          <w:rFonts w:ascii="Arial" w:hAnsi="Arial" w:cs="Arial"/>
          <w:color w:val="000000" w:themeColor="text1"/>
          <w:sz w:val="6"/>
          <w:szCs w:val="6"/>
        </w:rPr>
      </w:pPr>
    </w:p>
    <w:p w14:paraId="624D6CDC" w14:textId="31642C8E" w:rsidR="00AF3D79" w:rsidRDefault="00AF3D79" w:rsidP="00FC2B12">
      <w:pPr>
        <w:pStyle w:val="Heading1"/>
      </w:pPr>
      <w:r>
        <w:t>3</w:t>
      </w:r>
      <w:r w:rsidR="00FC2B12" w:rsidRPr="007F4044">
        <w:t xml:space="preserve">. APPROACH </w:t>
      </w:r>
    </w:p>
    <w:p w14:paraId="0785741B" w14:textId="0BB01737" w:rsidR="00FC2B12" w:rsidRPr="00A71C7B" w:rsidRDefault="00AF3D79" w:rsidP="000050C3">
      <w:pPr>
        <w:pStyle w:val="NoSpacing"/>
      </w:pPr>
      <w:r w:rsidRPr="00165489">
        <w:rPr>
          <w:rStyle w:val="Heading2Char"/>
        </w:rPr>
        <w:t>3.1</w:t>
      </w:r>
      <w:r w:rsidRPr="006376F1">
        <w:rPr>
          <w:rStyle w:val="Heading2Char"/>
        </w:rPr>
        <w:t xml:space="preserve"> </w:t>
      </w:r>
      <w:r w:rsidRPr="00165489">
        <w:rPr>
          <w:rStyle w:val="Heading2Char"/>
        </w:rPr>
        <w:t>Background and Preliminary Data</w:t>
      </w:r>
      <w:r>
        <w:t xml:space="preserve">: We propose </w:t>
      </w:r>
      <w:r w:rsidR="000C2B5D">
        <w:t>to test</w:t>
      </w:r>
      <w:r>
        <w:t xml:space="preserve"> five</w:t>
      </w:r>
      <w:r w:rsidR="00FC2B12" w:rsidRPr="007F4044">
        <w:t xml:space="preserve"> treatment options which (a) target mechanisms implicated in PTE and (b) have already been tested in early phase trials in humans for other indications, with a demonstrated favorable safety and tolerability profile. Sodium selenate has undergone Phase I testing in adults with prostate cancer</w:t>
      </w:r>
      <w:del w:id="27" w:author="Dominique Duncan" w:date="2016-03-08T12:01:00Z">
        <w:r w:rsidR="00FC2B12" w:rsidRPr="007F4044" w:rsidDel="001B2C13">
          <w:delText xml:space="preserve"> </w:delText>
        </w:r>
      </w:del>
      <w:hyperlink w:anchor="_ENREF_21" w:tooltip="Corcoran, 2010 #31866" w:history="1">
        <w:r w:rsidR="00FC2B12" w:rsidRPr="007F4044">
          <w:fldChar w:fldCharType="begin">
            <w:fldData xml:space="preserve">PEVuZE5vdGU+PENpdGU+PEF1dGhvcj5Db3Jjb3JhbjwvQXV0aG9yPjxZZWFyPjIwMTA8L1llYXI+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==
</w:fldData>
          </w:fldChar>
        </w:r>
        <w:r w:rsidR="00FC2B12" w:rsidRPr="007F4044">
          <w:instrText xml:space="preserve"> ADDIN EN.CITE </w:instrText>
        </w:r>
        <w:r w:rsidR="00FC2B12" w:rsidRPr="007F4044">
          <w:fldChar w:fldCharType="begin">
            <w:fldData xml:space="preserve">PEVuZE5vdGU+PENpdGU+PEF1dGhvcj5Db3Jjb3JhbjwvQXV0aG9yPjxZZWFyPjIwMTA8L1llYXI+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==
</w:fldData>
          </w:fldChar>
        </w:r>
        <w:r w:rsidR="00FC2B12" w:rsidRPr="007F4044">
          <w:instrText xml:space="preserve"> ADDIN EN.CITE.DATA </w:instrText>
        </w:r>
        <w:r w:rsidR="00FC2B12" w:rsidRPr="007F4044">
          <w:fldChar w:fldCharType="end"/>
        </w:r>
        <w:r w:rsidR="00FC2B12" w:rsidRPr="007F4044">
          <w:fldChar w:fldCharType="separate"/>
        </w:r>
        <w:r w:rsidR="00FC2B12" w:rsidRPr="007F4044">
          <w:rPr>
            <w:noProof/>
            <w:vertAlign w:val="superscript"/>
          </w:rPr>
          <w:t>21</w:t>
        </w:r>
        <w:r w:rsidR="00FC2B12" w:rsidRPr="007F4044">
          <w:fldChar w:fldCharType="end"/>
        </w:r>
      </w:hyperlink>
      <w:r w:rsidR="00FC2B12">
        <w:t>, a Phase II study for Alzheimer’s Disease (</w:t>
      </w:r>
      <w:r w:rsidR="00FC2B12" w:rsidRPr="005E624F">
        <w:rPr>
          <w:lang w:val="en-GB"/>
        </w:rPr>
        <w:t>ACTRN12611001200976</w:t>
      </w:r>
      <w:r w:rsidR="00FC2B12">
        <w:rPr>
          <w:lang w:val="en-GB"/>
        </w:rPr>
        <w:t>)</w:t>
      </w:r>
      <w:r w:rsidR="00FC2B12">
        <w:t>,</w:t>
      </w:r>
      <w:r w:rsidR="00FC2B12" w:rsidRPr="007F4044">
        <w:t xml:space="preserve"> and </w:t>
      </w:r>
      <w:r w:rsidR="00FC2B12">
        <w:t xml:space="preserve">in </w:t>
      </w:r>
      <w:r w:rsidR="00FC2B12" w:rsidRPr="007F4044">
        <w:t>infants as supplementation (NCT02066610), deferiprone has been approved by the Food and Drug Administration (FDA) for the treatment of iron excess</w:t>
      </w:r>
      <w:del w:id="28" w:author="Dominique Duncan" w:date="2016-03-08T12:01:00Z">
        <w:r w:rsidR="00FC2B12" w:rsidRPr="007F4044" w:rsidDel="001B2C13">
          <w:delText xml:space="preserve"> </w:delText>
        </w:r>
      </w:del>
      <w:hyperlink w:anchor="_ENREF_2" w:tooltip=",  #31868" w:history="1">
        <w:r w:rsidR="00FC2B12" w:rsidRPr="007F4044">
          <w:fldChar w:fldCharType="begin"/>
        </w:r>
        <w:r w:rsidR="00FC2B12" w:rsidRPr="007F4044">
          <w:instrText xml:space="preserve"> ADDIN EN.CITE &lt;EndNote&gt;&lt;Cite&gt;&lt;RecNum&gt;31868&lt;/RecNum&gt;&lt;DisplayText&gt;&lt;style face="superscript"&gt;2&lt;/style&gt;&lt;/DisplayText&gt;&lt;record&gt;&lt;rec-number&gt;31868&lt;/rec-number&gt;&lt;foreign-keys&gt;&lt;key app="EN" db-id="rar5zfffytxew4epzwdpe9sfd5tsvr02vwst"&gt;31868&lt;/key&gt;&lt;/foreign-keys&gt;&lt;ref-type name="Web Page"&gt;12&lt;/ref-type&gt;&lt;contributors&gt;&lt;/contributors&gt;&lt;titles&gt;&lt;title&gt;FDA approves Ferriprox to treat patients with excess iron in the body&lt;/title&gt;&lt;/titles&gt;&lt;volume&gt;2016&lt;/volume&gt;&lt;number&gt;2/21&lt;/number&gt;&lt;dates&gt;&lt;/dates&gt;&lt;urls&gt;&lt;related-urls&gt;&lt;url&gt;http://www.fda.gov/NewsEvents/Newsroom/PressAnnouncements/ucm275814.htm&lt;/url&gt;&lt;/related-urls&gt;&lt;/urls&gt;&lt;/record&gt;&lt;/Cite&gt;&lt;/EndNote&gt;</w:instrText>
        </w:r>
        <w:r w:rsidR="00FC2B12" w:rsidRPr="007F4044">
          <w:fldChar w:fldCharType="separate"/>
        </w:r>
        <w:r w:rsidR="00FC2B12" w:rsidRPr="007F4044">
          <w:rPr>
            <w:noProof/>
            <w:vertAlign w:val="superscript"/>
          </w:rPr>
          <w:t>2</w:t>
        </w:r>
        <w:r w:rsidR="00FC2B12" w:rsidRPr="007F4044">
          <w:fldChar w:fldCharType="end"/>
        </w:r>
      </w:hyperlink>
      <w:r w:rsidR="00FC2B12" w:rsidRPr="007F4044">
        <w:t xml:space="preserve">, </w:t>
      </w:r>
      <w:proofErr w:type="spellStart"/>
      <w:r w:rsidR="00FC2B12" w:rsidRPr="007F4044">
        <w:t>Kineret</w:t>
      </w:r>
      <w:proofErr w:type="spellEnd"/>
      <w:r w:rsidR="00FC2B12" w:rsidRPr="007F4044">
        <w:t xml:space="preserve"> (rrIL-1ra) has been FDA approved for rheumatoid arthritis</w:t>
      </w:r>
      <w:del w:id="29" w:author="Dominique Duncan" w:date="2016-03-08T12:01:00Z">
        <w:r w:rsidR="00FC2B12" w:rsidRPr="007F4044" w:rsidDel="001B2C13">
          <w:delText xml:space="preserve"> </w:delText>
        </w:r>
      </w:del>
      <w:hyperlink w:anchor="_ENREF_3" w:tooltip=",  #31869" w:history="1">
        <w:r w:rsidR="00FC2B12" w:rsidRPr="007F4044">
          <w:fldChar w:fldCharType="begin"/>
        </w:r>
        <w:r w:rsidR="00FC2B12" w:rsidRPr="007F4044">
          <w:instrText xml:space="preserve"> ADDIN EN.CITE &lt;EndNote&gt;&lt;Cite&gt;&lt;RecNum&gt;31869&lt;/RecNum&gt;&lt;DisplayText&gt;&lt;style face="superscript"&gt;3&lt;/style&gt;&lt;/DisplayText&gt;&lt;record&gt;&lt;rec-number&gt;31869&lt;/rec-number&gt;&lt;foreign-keys&gt;&lt;key app="EN" db-id="rar5zfffytxew4epzwdpe9sfd5tsvr02vwst"&gt;31869&lt;/key&gt;&lt;/foreign-keys&gt;&lt;ref-type name="Web Page"&gt;12&lt;/ref-type&gt;&lt;contributors&gt;&lt;/contributors&gt;&lt;titles&gt;&lt;title&gt;Kineret (anakinra) Prescribing information&lt;/title&gt;&lt;/titles&gt;&lt;dates&gt;&lt;/dates&gt;&lt;urls&gt;&lt;related-urls&gt;&lt;url&gt;http://www.accessdata.fda.gov/drugsatfda_docs/label/2003/anakamg062703LB.pdf&lt;/url&gt;&lt;/related-urls&gt;&lt;/urls&gt;&lt;access-date&gt;2/21/16&lt;/access-date&gt;&lt;/record&gt;&lt;/Cite&gt;&lt;/EndNote&gt;</w:instrText>
        </w:r>
        <w:r w:rsidR="00FC2B12" w:rsidRPr="007F4044">
          <w:fldChar w:fldCharType="separate"/>
        </w:r>
        <w:r w:rsidR="00FC2B12" w:rsidRPr="007F4044">
          <w:rPr>
            <w:noProof/>
            <w:vertAlign w:val="superscript"/>
          </w:rPr>
          <w:t>3</w:t>
        </w:r>
        <w:r w:rsidR="00FC2B12" w:rsidRPr="007F4044">
          <w:fldChar w:fldCharType="end"/>
        </w:r>
      </w:hyperlink>
      <w:r w:rsidR="00FC2B12" w:rsidRPr="007F4044">
        <w:t xml:space="preserve">, VX-765 has undergone phase 2 clinical testing in patients with refractory epilepsy  (NCT01048255, NCT01501383), and Z944 has completed phase 1 and 2 testing in healthy volunteers and </w:t>
      </w:r>
      <w:r w:rsidR="000C2B5D">
        <w:t>people</w:t>
      </w:r>
      <w:r w:rsidR="000C2B5D" w:rsidRPr="007F4044">
        <w:t xml:space="preserve"> </w:t>
      </w:r>
      <w:r w:rsidR="00FC2B12" w:rsidRPr="007F4044">
        <w:t>with pain disorders</w:t>
      </w:r>
      <w:del w:id="30" w:author="Dominique Duncan" w:date="2016-03-08T12:01:00Z">
        <w:r w:rsidR="00FC2B12" w:rsidRPr="007F4044" w:rsidDel="001B2C13">
          <w:delText xml:space="preserve"> </w:delText>
        </w:r>
      </w:del>
      <w:hyperlink w:anchor="_ENREF_4" w:tooltip=",  #31870" w:history="1">
        <w:r w:rsidR="00FC2B12" w:rsidRPr="007F4044">
          <w:fldChar w:fldCharType="begin"/>
        </w:r>
        <w:r w:rsidR="00FC2B12" w:rsidRPr="007F4044">
          <w:instrText xml:space="preserve"> ADDIN EN.CITE &lt;EndNote&gt;&lt;Cite&gt;&lt;RecNum&gt;31870&lt;/RecNum&gt;&lt;DisplayText&gt;&lt;style face="superscript"&gt;4&lt;/style&gt;&lt;/DisplayText&gt;&lt;record&gt;&lt;rec-number&gt;31870&lt;/rec-number&gt;&lt;foreign-keys&gt;&lt;key app="EN" db-id="rar5zfffytxew4epzwdpe9sfd5tsvr02vwst"&gt;31870&lt;/key&gt;&lt;/foreign-keys&gt;&lt;ref-type name="Web Page"&gt;12&lt;/ref-type&gt;&lt;contributors&gt;&lt;/contributors&gt;&lt;titles&gt;&lt;title&gt;Zalicus Successfully Completes Phase 1 Single Ascending Dose Study with Z944 , a Novel, Oral T-Type Calcium Channel Blocker&lt;/title&gt;&lt;/titles&gt;&lt;volume&gt;2016&lt;/volume&gt;&lt;number&gt;2/21/16&lt;/number&gt;&lt;dates&gt;&lt;/dates&gt;&lt;urls&gt;&lt;related-urls&gt;&lt;url&gt;http://www.reuters.com/article/idUS105794+19-Jun-2012+BW20120619&lt;/url&gt;&lt;/related-urls&gt;&lt;/urls&gt;&lt;/record&gt;&lt;/Cite&gt;&lt;/EndNote&gt;</w:instrText>
        </w:r>
        <w:r w:rsidR="00FC2B12" w:rsidRPr="007F4044">
          <w:fldChar w:fldCharType="separate"/>
        </w:r>
        <w:r w:rsidR="00FC2B12" w:rsidRPr="007F4044">
          <w:rPr>
            <w:noProof/>
            <w:vertAlign w:val="superscript"/>
          </w:rPr>
          <w:t>4</w:t>
        </w:r>
        <w:r w:rsidR="00FC2B12" w:rsidRPr="007F4044">
          <w:fldChar w:fldCharType="end"/>
        </w:r>
      </w:hyperlink>
      <w:r w:rsidR="00FC2B12" w:rsidRPr="007F4044">
        <w:t xml:space="preserve">. </w:t>
      </w:r>
      <w:proofErr w:type="spellStart"/>
      <w:r w:rsidR="00FC2B12" w:rsidRPr="007F4044">
        <w:t>Levetiracetam</w:t>
      </w:r>
      <w:proofErr w:type="spellEnd"/>
      <w:r w:rsidR="00FC2B12" w:rsidRPr="007F4044">
        <w:t xml:space="preserve"> is currently used for the acute management of early </w:t>
      </w:r>
      <w:r w:rsidR="000C2B5D">
        <w:t xml:space="preserve">post-TBI </w:t>
      </w:r>
      <w:r w:rsidR="00FC2B12" w:rsidRPr="007F4044">
        <w:t>seizures</w:t>
      </w:r>
      <w:r w:rsidR="000C2B5D">
        <w:t xml:space="preserve">; </w:t>
      </w:r>
      <w:r w:rsidR="00FC2B12" w:rsidRPr="007F4044">
        <w:t>we will test here if it has an effect on early stage biomarkers</w:t>
      </w:r>
      <w:r w:rsidR="00FC2B12" w:rsidRPr="007F4044">
        <w:fldChar w:fldCharType="begin">
          <w:fldData xml:space="preserve">PEVuZE5vdGU+PENpdGU+PEF1dGhvcj5UaG9tcHNvbjwvQXV0aG9yPjxZZWFyPjIwMTU8L1llYXI+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=
</w:fldData>
        </w:fldChar>
      </w:r>
      <w:r w:rsidR="00FC2B12" w:rsidRPr="007F4044">
        <w:instrText xml:space="preserve"> ADDIN EN.CITE </w:instrText>
      </w:r>
      <w:r w:rsidR="00FC2B12" w:rsidRPr="007F4044">
        <w:fldChar w:fldCharType="begin">
          <w:fldData xml:space="preserve">PEVuZE5vdGU+PENpdGU+PEF1dGhvcj5UaG9tcHNvbjwvQXV0aG9yPjxZZWFyPjIwMTU8L1llYXI+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=
</w:fldData>
        </w:fldChar>
      </w:r>
      <w:r w:rsidR="00FC2B12" w:rsidRPr="007F4044">
        <w:instrText xml:space="preserve"> ADDIN EN.CITE.DATA </w:instrText>
      </w:r>
      <w:r w:rsidR="00FC2B12" w:rsidRPr="007F4044">
        <w:fldChar w:fldCharType="end"/>
      </w:r>
      <w:r w:rsidR="00FC2B12" w:rsidRPr="007F4044">
        <w:fldChar w:fldCharType="separate"/>
      </w:r>
      <w:hyperlink w:anchor="_ENREF_13" w:tooltip="Benge, 2013 #5794" w:history="1">
        <w:r w:rsidR="00FC2B12" w:rsidRPr="007F4044">
          <w:rPr>
            <w:noProof/>
            <w:vertAlign w:val="superscript"/>
          </w:rPr>
          <w:t>13</w:t>
        </w:r>
      </w:hyperlink>
      <w:r w:rsidR="00FC2B12" w:rsidRPr="007F4044">
        <w:rPr>
          <w:noProof/>
          <w:vertAlign w:val="superscript"/>
        </w:rPr>
        <w:t>,</w:t>
      </w:r>
      <w:del w:id="31" w:author="Dominique Duncan" w:date="2016-03-08T12:16:00Z">
        <w:r w:rsidR="00FC2B12" w:rsidRPr="007F4044" w:rsidDel="007625B5">
          <w:rPr>
            <w:noProof/>
            <w:vertAlign w:val="superscript"/>
          </w:rPr>
          <w:delText xml:space="preserve"> </w:delText>
        </w:r>
      </w:del>
      <w:hyperlink w:anchor="_ENREF_16" w:tooltip="Caballero, 2013 #5592" w:history="1">
        <w:r w:rsidR="00FC2B12" w:rsidRPr="007F4044">
          <w:rPr>
            <w:noProof/>
            <w:vertAlign w:val="superscript"/>
          </w:rPr>
          <w:t>16</w:t>
        </w:r>
      </w:hyperlink>
      <w:r w:rsidR="00FC2B12" w:rsidRPr="007F4044">
        <w:rPr>
          <w:noProof/>
          <w:vertAlign w:val="superscript"/>
        </w:rPr>
        <w:t>,</w:t>
      </w:r>
      <w:del w:id="32" w:author="Dominique Duncan" w:date="2016-03-08T12:16:00Z">
        <w:r w:rsidR="00FC2B12" w:rsidRPr="007F4044" w:rsidDel="007625B5">
          <w:rPr>
            <w:noProof/>
            <w:vertAlign w:val="superscript"/>
          </w:rPr>
          <w:delText xml:space="preserve"> </w:delText>
        </w:r>
      </w:del>
      <w:hyperlink w:anchor="_ENREF_31" w:tooltip="Gabriel, 2014 #3884" w:history="1">
        <w:r w:rsidR="00FC2B12" w:rsidRPr="007F4044">
          <w:rPr>
            <w:noProof/>
            <w:vertAlign w:val="superscript"/>
          </w:rPr>
          <w:t>31</w:t>
        </w:r>
      </w:hyperlink>
      <w:r w:rsidR="00FC2B12" w:rsidRPr="007F4044">
        <w:rPr>
          <w:noProof/>
          <w:vertAlign w:val="superscript"/>
        </w:rPr>
        <w:t>,</w:t>
      </w:r>
      <w:del w:id="33" w:author="Dominique Duncan" w:date="2016-03-08T12:16:00Z">
        <w:r w:rsidR="00FC2B12" w:rsidRPr="007F4044" w:rsidDel="007625B5">
          <w:rPr>
            <w:noProof/>
            <w:vertAlign w:val="superscript"/>
          </w:rPr>
          <w:delText xml:space="preserve"> </w:delText>
        </w:r>
      </w:del>
      <w:hyperlink w:anchor="_ENREF_46" w:tooltip="Inaba, 2013 #7841" w:history="1">
        <w:r w:rsidR="00FC2B12" w:rsidRPr="007F4044">
          <w:rPr>
            <w:noProof/>
            <w:vertAlign w:val="superscript"/>
          </w:rPr>
          <w:t>46</w:t>
        </w:r>
      </w:hyperlink>
      <w:r w:rsidR="00FC2B12" w:rsidRPr="007F4044">
        <w:rPr>
          <w:noProof/>
          <w:vertAlign w:val="superscript"/>
        </w:rPr>
        <w:t>,</w:t>
      </w:r>
      <w:del w:id="34" w:author="Dominique Duncan" w:date="2016-03-08T12:16:00Z">
        <w:r w:rsidR="00FC2B12" w:rsidRPr="007F4044" w:rsidDel="007625B5">
          <w:rPr>
            <w:noProof/>
            <w:vertAlign w:val="superscript"/>
          </w:rPr>
          <w:delText xml:space="preserve"> </w:delText>
        </w:r>
      </w:del>
      <w:hyperlink w:anchor="_ENREF_60" w:tooltip="Kirmani, 2013 #6101" w:history="1">
        <w:r w:rsidR="00FC2B12" w:rsidRPr="007F4044">
          <w:rPr>
            <w:noProof/>
            <w:vertAlign w:val="superscript"/>
          </w:rPr>
          <w:t>60</w:t>
        </w:r>
      </w:hyperlink>
      <w:r w:rsidR="00FC2B12" w:rsidRPr="007F4044">
        <w:rPr>
          <w:noProof/>
          <w:vertAlign w:val="superscript"/>
        </w:rPr>
        <w:t>,</w:t>
      </w:r>
      <w:del w:id="35" w:author="Dominique Duncan" w:date="2016-03-08T12:16:00Z">
        <w:r w:rsidR="00FC2B12" w:rsidRPr="007F4044" w:rsidDel="007625B5">
          <w:rPr>
            <w:noProof/>
            <w:vertAlign w:val="superscript"/>
          </w:rPr>
          <w:delText xml:space="preserve"> </w:delText>
        </w:r>
      </w:del>
      <w:hyperlink w:anchor="_ENREF_85" w:tooltip="Ramakrishnan, 2015 #2760" w:history="1">
        <w:r w:rsidR="00FC2B12" w:rsidRPr="007F4044">
          <w:rPr>
            <w:noProof/>
            <w:vertAlign w:val="superscript"/>
          </w:rPr>
          <w:t>85</w:t>
        </w:r>
      </w:hyperlink>
      <w:r w:rsidR="00FC2B12" w:rsidRPr="007F4044">
        <w:rPr>
          <w:noProof/>
          <w:vertAlign w:val="superscript"/>
        </w:rPr>
        <w:t>,</w:t>
      </w:r>
      <w:del w:id="36" w:author="Dominique Duncan" w:date="2016-03-08T12:16:00Z">
        <w:r w:rsidR="00FC2B12" w:rsidRPr="007F4044" w:rsidDel="007625B5">
          <w:rPr>
            <w:noProof/>
            <w:vertAlign w:val="superscript"/>
          </w:rPr>
          <w:delText xml:space="preserve"> </w:delText>
        </w:r>
      </w:del>
      <w:hyperlink w:anchor="_ENREF_89" w:tooltip="Rowe, 2014 #5951" w:history="1">
        <w:r w:rsidR="00FC2B12" w:rsidRPr="007F4044">
          <w:rPr>
            <w:noProof/>
            <w:vertAlign w:val="superscript"/>
          </w:rPr>
          <w:t>89</w:t>
        </w:r>
      </w:hyperlink>
      <w:r w:rsidR="00FC2B12" w:rsidRPr="007F4044">
        <w:rPr>
          <w:noProof/>
          <w:vertAlign w:val="superscript"/>
        </w:rPr>
        <w:t>,</w:t>
      </w:r>
      <w:del w:id="37" w:author="Dominique Duncan" w:date="2016-03-08T12:16:00Z">
        <w:r w:rsidR="00FC2B12" w:rsidRPr="007F4044" w:rsidDel="007625B5">
          <w:rPr>
            <w:noProof/>
            <w:vertAlign w:val="superscript"/>
          </w:rPr>
          <w:delText xml:space="preserve"> </w:delText>
        </w:r>
      </w:del>
      <w:hyperlink w:anchor="_ENREF_97" w:tooltip="Szaflarski, 2014 #3939" w:history="1">
        <w:r w:rsidR="00FC2B12" w:rsidRPr="007F4044">
          <w:rPr>
            <w:noProof/>
            <w:vertAlign w:val="superscript"/>
          </w:rPr>
          <w:t>97</w:t>
        </w:r>
      </w:hyperlink>
      <w:r w:rsidR="00FC2B12" w:rsidRPr="007F4044">
        <w:rPr>
          <w:noProof/>
          <w:vertAlign w:val="superscript"/>
        </w:rPr>
        <w:t>,</w:t>
      </w:r>
      <w:del w:id="38" w:author="Dominique Duncan" w:date="2016-03-08T12:16:00Z">
        <w:r w:rsidR="00FC2B12" w:rsidRPr="007F4044" w:rsidDel="007625B5">
          <w:rPr>
            <w:noProof/>
            <w:vertAlign w:val="superscript"/>
          </w:rPr>
          <w:delText xml:space="preserve"> </w:delText>
        </w:r>
      </w:del>
      <w:hyperlink w:anchor="_ENREF_100" w:tooltip="Thompson, 2015 #1265" w:history="1">
        <w:r w:rsidR="00FC2B12" w:rsidRPr="007F4044">
          <w:rPr>
            <w:noProof/>
            <w:vertAlign w:val="superscript"/>
          </w:rPr>
          <w:t>100</w:t>
        </w:r>
      </w:hyperlink>
      <w:r w:rsidR="00FC2B12" w:rsidRPr="007F4044">
        <w:rPr>
          <w:noProof/>
          <w:vertAlign w:val="superscript"/>
        </w:rPr>
        <w:t>,</w:t>
      </w:r>
      <w:del w:id="39" w:author="Dominique Duncan" w:date="2016-03-08T12:16:00Z">
        <w:r w:rsidR="00FC2B12" w:rsidRPr="007F4044" w:rsidDel="007625B5">
          <w:rPr>
            <w:noProof/>
            <w:vertAlign w:val="superscript"/>
          </w:rPr>
          <w:delText xml:space="preserve"> </w:delText>
        </w:r>
      </w:del>
      <w:hyperlink w:anchor="_ENREF_112" w:tooltip="Zafar, 2012 #9513" w:history="1">
        <w:r w:rsidR="00FC2B12" w:rsidRPr="007F4044">
          <w:rPr>
            <w:noProof/>
            <w:vertAlign w:val="superscript"/>
          </w:rPr>
          <w:t>112</w:t>
        </w:r>
      </w:hyperlink>
      <w:r w:rsidR="00FC2B12" w:rsidRPr="007F4044">
        <w:rPr>
          <w:noProof/>
          <w:vertAlign w:val="superscript"/>
        </w:rPr>
        <w:t>,</w:t>
      </w:r>
      <w:del w:id="40" w:author="Dominique Duncan" w:date="2016-03-08T12:16:00Z">
        <w:r w:rsidR="00FC2B12" w:rsidRPr="007F4044" w:rsidDel="007625B5">
          <w:rPr>
            <w:noProof/>
            <w:vertAlign w:val="superscript"/>
          </w:rPr>
          <w:delText xml:space="preserve"> </w:delText>
        </w:r>
      </w:del>
      <w:hyperlink w:anchor="_ENREF_116" w:tooltip="Zou, 2013 #7002" w:history="1">
        <w:r w:rsidR="00FC2B12" w:rsidRPr="007F4044">
          <w:rPr>
            <w:noProof/>
            <w:vertAlign w:val="superscript"/>
          </w:rPr>
          <w:t>116</w:t>
        </w:r>
      </w:hyperlink>
      <w:r w:rsidR="00FC2B12" w:rsidRPr="007F4044">
        <w:fldChar w:fldCharType="end"/>
      </w:r>
      <w:r w:rsidR="00FC2B12" w:rsidRPr="007F4044">
        <w:t xml:space="preserve">. The rationale in </w:t>
      </w:r>
      <w:r w:rsidR="00FC2B12">
        <w:t>selecting</w:t>
      </w:r>
      <w:r w:rsidR="00FC2B12" w:rsidRPr="007F4044">
        <w:t xml:space="preserve"> these drugs for testing as potential AEG treatments in the LFPI model is as follows.</w:t>
      </w:r>
    </w:p>
    <w:p w14:paraId="25C3DAE5" w14:textId="52EE7653" w:rsidR="00FC2B12" w:rsidRPr="007F4044" w:rsidRDefault="00FC2B12" w:rsidP="00FC2B12">
      <w:pPr>
        <w:pStyle w:val="NoSpacing"/>
      </w:pPr>
      <w:r w:rsidRPr="006B5B47">
        <w:rPr>
          <w:rStyle w:val="Heading2Char"/>
        </w:rPr>
        <w:t>Targeting Protein Phosphatase 2A (PP2A), h-tau: Sodium Selenate</w:t>
      </w:r>
      <w:r w:rsidR="00AF3D79" w:rsidRPr="00165489">
        <w:rPr>
          <w:rStyle w:val="Heading2Char"/>
        </w:rPr>
        <w:t>:</w:t>
      </w:r>
      <w:r w:rsidRPr="007F0B44">
        <w:t xml:space="preserve"> </w:t>
      </w:r>
      <w:r w:rsidRPr="00AF3D79">
        <w:t>The</w:t>
      </w:r>
      <w:r w:rsidRPr="007F4044">
        <w:t xml:space="preserve"> tau protein is a microtubule-associated protein that stabilizes microtubules and controls axonal transport</w:t>
      </w:r>
      <w:del w:id="41" w:author="Dominique Duncan" w:date="2016-03-08T12:02:00Z">
        <w:r w:rsidRPr="007F4044" w:rsidDel="001B2C13">
          <w:delText xml:space="preserve"> </w:delText>
        </w:r>
      </w:del>
      <w:r w:rsidRPr="007F4044">
        <w:fldChar w:fldCharType="begin">
          <w:fldData xml:space="preserve">PEVuZE5vdGU+PENpdGU+PEF1dGhvcj5XaXRtYW48L0F1dGhvcj48WWVhcj4xOTc2PC9ZZWFyPjxS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aWNhPC9hYmJyLTE+PC9hbHQtcGVyaW9kaWNhbD48cGFnZXM+NDA3MC00PC9wYWdlcz48dm9sdW1l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</w:fldData>
        </w:fldChar>
      </w:r>
      <w:r w:rsidRPr="007F4044">
        <w:instrText xml:space="preserve"> ADDIN EN.CITE </w:instrText>
      </w:r>
      <w:r w:rsidRPr="007F4044">
        <w:fldChar w:fldCharType="begin">
          <w:fldData xml:space="preserve">PEVuZE5vdGU+PENpdGU+PEF1dGhvcj5XaXRtYW48L0F1dGhvcj48WWVhcj4xOTc2PC9ZZWFyPjxS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aWNhPC9hYmJyLTE+PC9hbHQtcGVyaW9kaWNhbD48cGFnZXM+NDA3MC00PC9wYWdlcz48dm9sdW1l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</w:fldData>
        </w:fldChar>
      </w:r>
      <w:r w:rsidRPr="007F4044">
        <w:instrText xml:space="preserve"> ADDIN EN.CITE.DATA </w:instrText>
      </w:r>
      <w:r w:rsidRPr="007F4044">
        <w:fldChar w:fldCharType="end"/>
      </w:r>
      <w:r w:rsidRPr="007F4044">
        <w:fldChar w:fldCharType="separate"/>
      </w:r>
      <w:hyperlink w:anchor="_ENREF_41" w:tooltip="Grundke-Iqbal, 1986 #31581" w:history="1">
        <w:r w:rsidRPr="007F4044">
          <w:rPr>
            <w:noProof/>
            <w:vertAlign w:val="superscript"/>
          </w:rPr>
          <w:t>41</w:t>
        </w:r>
      </w:hyperlink>
      <w:r w:rsidRPr="007F4044">
        <w:rPr>
          <w:noProof/>
          <w:vertAlign w:val="superscript"/>
        </w:rPr>
        <w:t>,</w:t>
      </w:r>
      <w:del w:id="42" w:author="Dominique Duncan" w:date="2016-03-08T12:16:00Z">
        <w:r w:rsidRPr="007F4044" w:rsidDel="007625B5">
          <w:rPr>
            <w:noProof/>
            <w:vertAlign w:val="superscript"/>
          </w:rPr>
          <w:delText xml:space="preserve"> </w:delText>
        </w:r>
      </w:del>
      <w:hyperlink w:anchor="_ENREF_109" w:tooltip="Witman, 1976 #31599" w:history="1">
        <w:r w:rsidRPr="007F4044">
          <w:rPr>
            <w:noProof/>
            <w:vertAlign w:val="superscript"/>
          </w:rPr>
          <w:t>109</w:t>
        </w:r>
      </w:hyperlink>
      <w:r w:rsidRPr="007F4044">
        <w:fldChar w:fldCharType="end"/>
      </w:r>
      <w:r w:rsidRPr="007F4044">
        <w:t xml:space="preserve">. </w:t>
      </w:r>
      <w:r w:rsidR="00EF0BFF">
        <w:t>H</w:t>
      </w:r>
      <w:r w:rsidRPr="007F4044">
        <w:t>-tau has been implicated in neurofibrillary tangles, a characteristic pathology of Alzheimer’s dementia</w:t>
      </w:r>
      <w:del w:id="43" w:author="Dominique Duncan" w:date="2016-03-08T12:02:00Z">
        <w:r w:rsidRPr="007F4044" w:rsidDel="001B2C13">
          <w:delText xml:space="preserve"> </w:delText>
        </w:r>
      </w:del>
      <w:hyperlink w:anchor="_ENREF_41" w:tooltip="Grundke-Iqbal, 1986 #31581" w:history="1">
        <w:r w:rsidRPr="007F4044">
          <w:fldChar w:fldCharType="begin">
            <w:fldData xml:space="preserve">PEVuZE5vdGU+PENpdGU+PEF1dGhvcj5HcnVuZGtlLUlxYmFsPC9BdXRob3I+PFllYXI+MTk4Njwv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</w:fldData>
          </w:fldChar>
        </w:r>
        <w:r w:rsidRPr="007F4044">
          <w:instrText xml:space="preserve"> ADDIN EN.CITE </w:instrText>
        </w:r>
        <w:r w:rsidRPr="007F4044">
          <w:fldChar w:fldCharType="begin">
            <w:fldData xml:space="preserve">PEVuZE5vdGU+PENpdGU+PEF1dGhvcj5HcnVuZGtlLUlxYmFsPC9BdXRob3I+PFllYXI+MTk4Njwv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41</w:t>
        </w:r>
        <w:r w:rsidRPr="007F4044">
          <w:fldChar w:fldCharType="end"/>
        </w:r>
      </w:hyperlink>
      <w:r w:rsidRPr="007F4044">
        <w:t xml:space="preserve"> but also in TBI and in </w:t>
      </w:r>
      <w:r w:rsidR="00BA6919">
        <w:t>individuals</w:t>
      </w:r>
      <w:r w:rsidR="00BA6919" w:rsidRPr="007F4044">
        <w:t xml:space="preserve"> </w:t>
      </w:r>
      <w:r w:rsidRPr="007F4044">
        <w:t>with epilepsy</w:t>
      </w:r>
      <w:del w:id="44" w:author="Dominique Duncan" w:date="2016-03-08T12:01:00Z">
        <w:r w:rsidRPr="007F4044" w:rsidDel="001B2C13">
          <w:delText xml:space="preserve"> </w:delText>
        </w:r>
      </w:del>
      <w:r w:rsidRPr="007F4044">
        <w:fldChar w:fldCharType="begin">
          <w:fldData xml:space="preserve">PEVuZE5vdGU+PENpdGU+PEF1dGhvcj5HcnVuZGtlLUlxYmFsPC9BdXRob3I+PFllYXI+MTk4Njwv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dGwgQWNhZCBTY2kgVSBTIEE8L2Z1bGwtdGl0bGU+PGFiYnItMT5Qcm9jZWVkaW5ncyBvZiB0aGUg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</w:fldData>
        </w:fldChar>
      </w:r>
      <w:r w:rsidRPr="007F4044">
        <w:instrText xml:space="preserve"> ADDIN EN.CITE </w:instrText>
      </w:r>
      <w:r w:rsidRPr="007F4044">
        <w:fldChar w:fldCharType="begin">
          <w:fldData xml:space="preserve">PEVuZE5vdGU+PENpdGU+PEF1dGhvcj5HcnVuZGtlLUlxYmFsPC9BdXRob3I+PFllYXI+MTk4Njwv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dGwgQWNhZCBTY2kgVSBTIEE8L2Z1bGwtdGl0bGU+PGFiYnItMT5Qcm9jZWVkaW5ncyBvZiB0aGUg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</w:fldData>
        </w:fldChar>
      </w:r>
      <w:r w:rsidRPr="007F4044">
        <w:instrText xml:space="preserve"> ADDIN EN.CITE.DATA </w:instrText>
      </w:r>
      <w:r w:rsidRPr="007F4044">
        <w:fldChar w:fldCharType="end"/>
      </w:r>
      <w:r w:rsidRPr="007F4044">
        <w:fldChar w:fldCharType="separate"/>
      </w:r>
      <w:hyperlink w:anchor="_ENREF_8" w:tooltip="Arif, 2014 #31462" w:history="1">
        <w:r w:rsidRPr="007F4044">
          <w:rPr>
            <w:noProof/>
            <w:vertAlign w:val="superscript"/>
          </w:rPr>
          <w:t>8</w:t>
        </w:r>
      </w:hyperlink>
      <w:r w:rsidRPr="007F4044">
        <w:rPr>
          <w:noProof/>
          <w:vertAlign w:val="superscript"/>
        </w:rPr>
        <w:t>,</w:t>
      </w:r>
      <w:del w:id="45" w:author="Dominique Duncan" w:date="2016-03-08T12:16:00Z">
        <w:r w:rsidRPr="007F4044" w:rsidDel="007625B5">
          <w:rPr>
            <w:noProof/>
            <w:vertAlign w:val="superscript"/>
          </w:rPr>
          <w:delText xml:space="preserve"> </w:delText>
        </w:r>
      </w:del>
      <w:hyperlink w:anchor="_ENREF_41" w:tooltip="Grundke-Iqbal, 1986 #31581" w:history="1">
        <w:r w:rsidRPr="007F4044">
          <w:rPr>
            <w:noProof/>
            <w:vertAlign w:val="superscript"/>
          </w:rPr>
          <w:t>41</w:t>
        </w:r>
      </w:hyperlink>
      <w:r w:rsidRPr="007F4044">
        <w:rPr>
          <w:noProof/>
          <w:vertAlign w:val="superscript"/>
        </w:rPr>
        <w:t>,</w:t>
      </w:r>
      <w:del w:id="46" w:author="Dominique Duncan" w:date="2016-03-08T12:16:00Z">
        <w:r w:rsidRPr="007F4044" w:rsidDel="007625B5">
          <w:rPr>
            <w:noProof/>
            <w:vertAlign w:val="superscript"/>
          </w:rPr>
          <w:delText xml:space="preserve"> </w:delText>
        </w:r>
      </w:del>
      <w:hyperlink w:anchor="_ENREF_83" w:tooltip="Puvenna, 2016 #479" w:history="1">
        <w:r w:rsidRPr="007F4044">
          <w:rPr>
            <w:noProof/>
            <w:vertAlign w:val="superscript"/>
          </w:rPr>
          <w:t>83</w:t>
        </w:r>
      </w:hyperlink>
      <w:r w:rsidRPr="007F4044">
        <w:rPr>
          <w:noProof/>
          <w:vertAlign w:val="superscript"/>
        </w:rPr>
        <w:t>,</w:t>
      </w:r>
      <w:del w:id="47" w:author="Dominique Duncan" w:date="2016-03-08T12:16:00Z">
        <w:r w:rsidRPr="007F4044" w:rsidDel="007625B5">
          <w:rPr>
            <w:noProof/>
            <w:vertAlign w:val="superscript"/>
          </w:rPr>
          <w:delText xml:space="preserve"> </w:delText>
        </w:r>
      </w:del>
      <w:hyperlink w:anchor="_ENREF_98" w:tooltip="Taymans, 2014 #31600" w:history="1">
        <w:r w:rsidRPr="007F4044">
          <w:rPr>
            <w:noProof/>
            <w:vertAlign w:val="superscript"/>
          </w:rPr>
          <w:t>98</w:t>
        </w:r>
      </w:hyperlink>
      <w:r w:rsidRPr="007F4044">
        <w:rPr>
          <w:noProof/>
          <w:vertAlign w:val="superscript"/>
        </w:rPr>
        <w:t>,</w:t>
      </w:r>
      <w:del w:id="48" w:author="Dominique Duncan" w:date="2016-03-08T12:16:00Z">
        <w:r w:rsidRPr="007F4044" w:rsidDel="007625B5">
          <w:rPr>
            <w:noProof/>
            <w:vertAlign w:val="superscript"/>
          </w:rPr>
          <w:delText xml:space="preserve"> </w:delText>
        </w:r>
      </w:del>
      <w:hyperlink w:anchor="_ENREF_99" w:tooltip="Thom, 2011 #11015" w:history="1">
        <w:r w:rsidRPr="007F4044">
          <w:rPr>
            <w:noProof/>
            <w:vertAlign w:val="superscript"/>
          </w:rPr>
          <w:t>99</w:t>
        </w:r>
      </w:hyperlink>
      <w:r w:rsidRPr="007F4044">
        <w:rPr>
          <w:noProof/>
          <w:vertAlign w:val="superscript"/>
        </w:rPr>
        <w:t>,</w:t>
      </w:r>
      <w:del w:id="49" w:author="Dominique Duncan" w:date="2016-03-08T12:16:00Z">
        <w:r w:rsidRPr="007F4044" w:rsidDel="007625B5">
          <w:rPr>
            <w:noProof/>
            <w:vertAlign w:val="superscript"/>
          </w:rPr>
          <w:delText xml:space="preserve"> </w:delText>
        </w:r>
      </w:del>
      <w:hyperlink w:anchor="_ENREF_115" w:tooltip="Zheng, 2014 #5863" w:history="1">
        <w:r w:rsidRPr="007F4044">
          <w:rPr>
            <w:noProof/>
            <w:vertAlign w:val="superscript"/>
          </w:rPr>
          <w:t>115</w:t>
        </w:r>
      </w:hyperlink>
      <w:r w:rsidRPr="007F4044">
        <w:fldChar w:fldCharType="end"/>
      </w:r>
      <w:ins w:id="50" w:author="Dominique Duncan" w:date="2016-03-08T12:17:00Z">
        <w:r w:rsidR="007625B5">
          <w:t xml:space="preserve">. </w:t>
        </w:r>
      </w:ins>
      <w:r w:rsidRPr="007F4044">
        <w:t>Protein phosphatase 2A (PP2A) accounts for almost 70% of the phosphatase activity that regulates tau phosphorylation in the brain</w:t>
      </w:r>
      <w:del w:id="51" w:author="Dominique Duncan" w:date="2016-03-08T12:01:00Z">
        <w:r w:rsidRPr="007F4044" w:rsidDel="001B2C13">
          <w:delText xml:space="preserve"> </w:delText>
        </w:r>
      </w:del>
      <w:hyperlink w:anchor="_ENREF_47" w:tooltip="Iqbal, 2009 #31483" w:history="1">
        <w:r w:rsidRPr="007F4044">
          <w:fldChar w:fldCharType="begin">
            <w:fldData xml:space="preserve">PEVuZE5vdGU+PENpdGU+PEF1dGhvcj5JcWJhbDwvQXV0aG9yPjxZZWFyPjIwMDk8L1llYXI+PFJl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</w:fldData>
          </w:fldChar>
        </w:r>
        <w:r w:rsidRPr="007F4044">
          <w:instrText xml:space="preserve"> ADDIN EN.CITE </w:instrText>
        </w:r>
        <w:r w:rsidRPr="007F4044">
          <w:fldChar w:fldCharType="begin">
            <w:fldData xml:space="preserve">PEVuZE5vdGU+PENpdGU+PEF1dGhvcj5JcWJhbDwvQXV0aG9yPjxZZWFyPjIwMDk8L1llYXI+PFJl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</w:fldData>
          </w:fldChar>
        </w:r>
        <w:r w:rsidRPr="007F4044">
          <w:instrText xml:space="preserve"> ADDIN EN.CITE.DATA </w:instrText>
        </w:r>
        <w:r w:rsidRPr="007F4044">
          <w:fldChar w:fldCharType="end"/>
        </w:r>
        <w:r w:rsidRPr="007F4044">
          <w:fldChar w:fldCharType="separate"/>
        </w:r>
        <w:r w:rsidRPr="007F4044">
          <w:rPr>
            <w:noProof/>
            <w:vertAlign w:val="superscript"/>
          </w:rPr>
          <w:t>47</w:t>
        </w:r>
        <w:r w:rsidRPr="007F4044">
          <w:fldChar w:fldCharType="end"/>
        </w:r>
      </w:hyperlink>
      <w:r w:rsidRPr="007F4044">
        <w:t>. PP2A consists of 3 subunits: a structural, a catalytic and a regulatory subunit, like PR55, which is the principle regulatory subunit in the brain</w:t>
      </w:r>
      <w:del w:id="52" w:author="Dominique Duncan" w:date="2016-03-08T12:01:00Z">
        <w:r w:rsidRPr="007F4044" w:rsidDel="001B2C13">
          <w:delText xml:space="preserve"> </w:delText>
        </w:r>
      </w:del>
      <w:r w:rsidRPr="007F4044">
        <w:fldChar w:fldCharType="begin">
          <w:fldData xml:space="preserve">PEVuZE5vdGU+PENpdGU+PEF1dGhvcj5JcWJhbDwvQXV0aG9yPjxZZWFyPjIwMDk8L1llYXI+PFJl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==
</w:fldData>
        </w:fldChar>
      </w:r>
      <w:r w:rsidRPr="007F4044">
        <w:instrText xml:space="preserve"> ADDIN EN.CITE </w:instrText>
      </w:r>
      <w:r w:rsidRPr="007F4044">
        <w:fldChar w:fldCharType="begin">
          <w:fldData xml:space="preserve">PEVuZE5vdGU+PENpdGU+PEF1dGhvcj5JcWJhbDwvQXV0aG9yPjxZZWFyPjIwMDk8L1llYXI+PFJl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==
</w:fldData>
        </w:fldChar>
      </w:r>
      <w:r w:rsidRPr="007F4044">
        <w:instrText xml:space="preserve"> ADDIN EN.CITE.DATA </w:instrText>
      </w:r>
      <w:r w:rsidRPr="007F4044">
        <w:fldChar w:fldCharType="end"/>
      </w:r>
      <w:r w:rsidRPr="007F4044">
        <w:fldChar w:fldCharType="separate"/>
      </w:r>
      <w:hyperlink w:anchor="_ENREF_47" w:tooltip="Iqbal, 2009 #31483" w:history="1">
        <w:r w:rsidRPr="007F4044">
          <w:rPr>
            <w:noProof/>
            <w:vertAlign w:val="superscript"/>
          </w:rPr>
          <w:t>47</w:t>
        </w:r>
      </w:hyperlink>
      <w:r w:rsidRPr="007F4044">
        <w:rPr>
          <w:noProof/>
          <w:vertAlign w:val="superscript"/>
        </w:rPr>
        <w:t>,</w:t>
      </w:r>
      <w:del w:id="53" w:author="Dominique Duncan" w:date="2016-03-08T12:16:00Z">
        <w:r w:rsidRPr="007F4044" w:rsidDel="007625B5">
          <w:rPr>
            <w:noProof/>
            <w:vertAlign w:val="superscript"/>
          </w:rPr>
          <w:delText xml:space="preserve"> </w:delText>
        </w:r>
      </w:del>
      <w:hyperlink w:anchor="_ENREF_66" w:tooltip="Liu, 2013 #31603" w:history="1">
        <w:r w:rsidRPr="007F4044">
          <w:rPr>
            <w:noProof/>
            <w:vertAlign w:val="superscript"/>
          </w:rPr>
          <w:t>66</w:t>
        </w:r>
      </w:hyperlink>
      <w:r w:rsidRPr="007F4044">
        <w:fldChar w:fldCharType="end"/>
      </w:r>
      <w:r w:rsidRPr="007F4044">
        <w:t>. In the rodent models of TBI, increased phosphorylation of tau (p-tau) has been shown (reviewed in</w:t>
      </w:r>
      <w:del w:id="54" w:author="Dominique Duncan" w:date="2016-03-08T12:02:00Z">
        <w:r w:rsidRPr="007F4044" w:rsidDel="001B2C13">
          <w:delText xml:space="preserve"> </w:delText>
        </w:r>
      </w:del>
      <w:hyperlink w:anchor="_ENREF_73" w:tooltip="Ojo, 2016 #31612" w:history="1">
        <w:r w:rsidRPr="007F4044">
          <w:fldChar w:fldCharType="begin">
            <w:fldData xml:space="preserve">PEVuZE5vdGU+PENpdGU+PEF1dGhvcj5Pam88L0F1dGhvcj48WWVhcj4yMDE2PC9ZZWFyPjxSZWNO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</w:fldData>
          </w:fldChar>
        </w:r>
        <w:r w:rsidRPr="007F4044">
          <w:instrText xml:space="preserve"> ADDIN EN.CITE </w:instrText>
        </w:r>
        <w:r w:rsidRPr="007F4044">
          <w:fldChar w:fldCharType="begin">
            <w:fldData xml:space="preserve">PEVuZE5vdGU+PENpdGU+PEF1dGhvcj5Pam88L0F1dGhvcj48WWVhcj4yMDE2PC9ZZWFyPjxSZWNO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</w:fldData>
          </w:fldChar>
        </w:r>
        <w:r w:rsidRPr="007F4044">
          <w:instrText xml:space="preserve"> ADDIN EN.CITE.DATA </w:instrText>
        </w:r>
        <w:r w:rsidRPr="007F4044">
          <w:fldChar w:fldCharType="end"/>
        </w:r>
        <w:r w:rsidRPr="007F4044">
          <w:fldChar w:fldCharType="separate"/>
        </w:r>
        <w:r w:rsidRPr="007F4044">
          <w:rPr>
            <w:noProof/>
            <w:vertAlign w:val="superscript"/>
          </w:rPr>
          <w:t>73</w:t>
        </w:r>
        <w:r w:rsidRPr="007F4044">
          <w:fldChar w:fldCharType="end"/>
        </w:r>
      </w:hyperlink>
      <w:r w:rsidRPr="007F4044">
        <w:t>) but with model, time, or method-specific differences. In the LFPI model of TBI used here, the Shultz and O’Brien group showed early reduction in PR55 expression and PP2A activity, within 2hr post-TBI, an increase in h-tau, at 72hr post-TBI (</w:t>
      </w:r>
      <w:r w:rsidRPr="006B5B47">
        <w:rPr>
          <w:b/>
        </w:rPr>
        <w:t>Figure 1</w:t>
      </w:r>
      <w:r w:rsidRPr="007F4044">
        <w:t>) and persisting chronically for at least 12 weeks post-TBI</w:t>
      </w:r>
      <w:del w:id="55" w:author="Dominique Duncan" w:date="2016-03-08T12:02:00Z">
        <w:r w:rsidRPr="007F4044" w:rsidDel="001B2C13">
          <w:delText xml:space="preserve"> </w:delText>
        </w:r>
      </w:del>
      <w:hyperlink w:anchor="_ENREF_93" w:tooltip="Shultz, 2015 #2411" w:history="1">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93</w:t>
        </w:r>
        <w:r w:rsidRPr="007F4044">
          <w:fldChar w:fldCharType="end"/>
        </w:r>
      </w:hyperlink>
      <w:r w:rsidRPr="007F4044">
        <w:t>. Similar findings are reported in humans who died following a TBI</w:t>
      </w:r>
      <w:del w:id="56" w:author="Dominique Duncan" w:date="2016-03-08T12:02:00Z">
        <w:r w:rsidRPr="007F4044" w:rsidDel="001B2C13">
          <w:delText xml:space="preserve"> </w:delText>
        </w:r>
      </w:del>
      <w:hyperlink w:anchor="_ENREF_93" w:tooltip="Shultz, 2015 #2411" w:history="1">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93</w:t>
        </w:r>
        <w:r w:rsidRPr="007F4044">
          <w:fldChar w:fldCharType="end"/>
        </w:r>
      </w:hyperlink>
      <w:r w:rsidRPr="007F4044">
        <w:t>. Sodium selenate, activates the regulatory subunit of PP2A, thus PP2A de-phosphorylates h-tau and prevents the resultant neurodegenerative pathologies (</w:t>
      </w:r>
      <w:r w:rsidRPr="006B5B47">
        <w:rPr>
          <w:b/>
        </w:rPr>
        <w:t>Figure 2</w:t>
      </w:r>
      <w:r w:rsidRPr="007F4044">
        <w:t>)</w:t>
      </w:r>
      <w:del w:id="57" w:author="Dominique Duncan" w:date="2016-03-08T12:02:00Z">
        <w:r w:rsidRPr="007F4044" w:rsidDel="001B2C13">
          <w:delText xml:space="preserve"> </w:delText>
        </w:r>
      </w:del>
      <w:r w:rsidRPr="007F4044">
        <w:fldChar w:fldCharType="begin">
          <w:fldData xml:space="preserve">PEVuZE5vdGU+PENpdGU+PEF1dGhvcj5TaHVsdHo8L0F1dGhvcj48WWVhcj4yMDE1PC9ZZWFyPjxS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aSBVIFMgQTwvZnVsbC10aXRsZT48YWJici0xPlByb2NlZWRpbmdzIG9mIHRoZSBOYXRpb25hbCBB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PjIyLCA5MywgMTAyPC9zdHlsZT48L0Rpc3BsYXlUZXh0PjxyZWNvcmQ+PHJlYy1udW1iZXI+MjQx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aSBVIFMgQTwvZnVsbC10aXRsZT48YWJici0xPlByb2NlZWRpbmdzIG9mIHRoZSBOYXRpb25hbCBB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</w:fldData>
        </w:fldChar>
      </w:r>
      <w:r w:rsidRPr="007F4044">
        <w:instrText xml:space="preserve"> ADDIN EN.CITE.DATA </w:instrText>
      </w:r>
      <w:r w:rsidRPr="007F4044">
        <w:fldChar w:fldCharType="end"/>
      </w:r>
      <w:r w:rsidRPr="007F4044">
        <w:fldChar w:fldCharType="separate"/>
      </w:r>
      <w:hyperlink w:anchor="_ENREF_22" w:tooltip="Corcoran, 2010 #31725" w:history="1">
        <w:r w:rsidRPr="007F4044">
          <w:rPr>
            <w:noProof/>
            <w:vertAlign w:val="superscript"/>
          </w:rPr>
          <w:t>22</w:t>
        </w:r>
      </w:hyperlink>
      <w:r w:rsidRPr="007F4044">
        <w:rPr>
          <w:noProof/>
          <w:vertAlign w:val="superscript"/>
        </w:rPr>
        <w:t>,</w:t>
      </w:r>
      <w:del w:id="58" w:author="Dominique Duncan" w:date="2016-03-08T12:16:00Z">
        <w:r w:rsidRPr="007F4044" w:rsidDel="007625B5">
          <w:rPr>
            <w:noProof/>
            <w:vertAlign w:val="superscript"/>
          </w:rPr>
          <w:delText xml:space="preserve"> </w:delText>
        </w:r>
      </w:del>
      <w:hyperlink w:anchor="_ENREF_93" w:tooltip="Shultz, 2015 #2411" w:history="1">
        <w:r w:rsidRPr="007F4044">
          <w:rPr>
            <w:noProof/>
            <w:vertAlign w:val="superscript"/>
          </w:rPr>
          <w:t>93</w:t>
        </w:r>
      </w:hyperlink>
      <w:r w:rsidRPr="007F4044">
        <w:rPr>
          <w:noProof/>
          <w:vertAlign w:val="superscript"/>
        </w:rPr>
        <w:t>,</w:t>
      </w:r>
      <w:del w:id="59" w:author="Dominique Duncan" w:date="2016-03-08T12:16:00Z">
        <w:r w:rsidRPr="007F4044" w:rsidDel="007625B5">
          <w:rPr>
            <w:noProof/>
            <w:vertAlign w:val="superscript"/>
          </w:rPr>
          <w:delText xml:space="preserve"> </w:delText>
        </w:r>
      </w:del>
      <w:hyperlink w:anchor="_ENREF_102" w:tooltip="van Eersel, 2010 #31605" w:history="1">
        <w:r w:rsidRPr="007F4044">
          <w:rPr>
            <w:noProof/>
            <w:vertAlign w:val="superscript"/>
          </w:rPr>
          <w:t>102</w:t>
        </w:r>
      </w:hyperlink>
      <w:r w:rsidRPr="007F4044">
        <w:fldChar w:fldCharType="end"/>
      </w:r>
      <w:r w:rsidRPr="007F4044">
        <w:t>. The group of Jones</w:t>
      </w:r>
      <w:r>
        <w:t>, Shultz,</w:t>
      </w:r>
      <w:r w:rsidRPr="007F4044">
        <w:t xml:space="preserve"> and O’Brien has shown that sodium selenate is AEG in the amygdala kindling, post-</w:t>
      </w:r>
      <w:proofErr w:type="spellStart"/>
      <w:r w:rsidRPr="007F4044">
        <w:t>kainic</w:t>
      </w:r>
      <w:proofErr w:type="spellEnd"/>
      <w:r w:rsidRPr="007F4044">
        <w:t xml:space="preserve"> acid (KA) status </w:t>
      </w:r>
      <w:proofErr w:type="spellStart"/>
      <w:r w:rsidRPr="007F4044">
        <w:t>epilepticus</w:t>
      </w:r>
      <w:proofErr w:type="spellEnd"/>
      <w:r w:rsidRPr="007F4044">
        <w:t xml:space="preserve"> (SE) and post-LFP</w:t>
      </w:r>
      <w:r w:rsidR="00BA6919">
        <w:t>I</w:t>
      </w:r>
      <w:r w:rsidRPr="007F4044">
        <w:t xml:space="preserve"> (Liu et al., submitted</w:t>
      </w:r>
      <w:del w:id="60" w:author="Dominique Duncan" w:date="2016-03-08T12:02:00Z">
        <w:r w:rsidRPr="007F4044" w:rsidDel="001B2C13">
          <w:delText xml:space="preserve"> </w:delText>
        </w:r>
      </w:del>
      <w:hyperlink w:anchor="_ENREF_49" w:tooltip="Jones, 2012 #31606" w:history="1">
        <w:r w:rsidRPr="007F4044">
          <w:fldChar w:fldCharType="begin">
            <w:fldData xml:space="preserve">PEVuZE5vdGU+PENpdGU+PEF1dGhvcj5Kb25lczwvQXV0aG9yPjxZZWFyPjIwMTI8L1llYXI+PFJl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</w:fldData>
          </w:fldChar>
        </w:r>
        <w:r w:rsidRPr="007F4044">
          <w:instrText xml:space="preserve"> ADDIN EN.CITE </w:instrText>
        </w:r>
        <w:r w:rsidRPr="007F4044">
          <w:fldChar w:fldCharType="begin">
            <w:fldData xml:space="preserve">PEVuZE5vdGU+PENpdGU+PEF1dGhvcj5Kb25lczwvQXV0aG9yPjxZZWFyPjIwMTI8L1llYXI+PFJl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</w:fldData>
          </w:fldChar>
        </w:r>
        <w:r w:rsidRPr="007F4044">
          <w:instrText xml:space="preserve"> ADDIN EN.CITE.DATA </w:instrText>
        </w:r>
        <w:r w:rsidRPr="007F4044">
          <w:fldChar w:fldCharType="end"/>
        </w:r>
        <w:r w:rsidRPr="007F4044">
          <w:fldChar w:fldCharType="separate"/>
        </w:r>
        <w:r w:rsidRPr="007F4044">
          <w:rPr>
            <w:noProof/>
            <w:vertAlign w:val="superscript"/>
          </w:rPr>
          <w:t>49</w:t>
        </w:r>
        <w:r w:rsidRPr="007F4044">
          <w:fldChar w:fldCharType="end"/>
        </w:r>
      </w:hyperlink>
      <w:r w:rsidRPr="007F4044">
        <w:t>).</w:t>
      </w:r>
    </w:p>
    <w:tbl>
      <w:tblPr>
        <w:tblStyle w:val="TableGrid"/>
        <w:tblW w:w="0" w:type="auto"/>
        <w:tblBorders>
          <w:insideH w:val="none" w:sz="0" w:space="0" w:color="auto"/>
        </w:tblBorders>
        <w:tblLook w:val="04A0" w:firstRow="1" w:lastRow="0" w:firstColumn="1" w:lastColumn="0" w:noHBand="0" w:noVBand="1"/>
      </w:tblPr>
      <w:tblGrid>
        <w:gridCol w:w="11016"/>
      </w:tblGrid>
      <w:tr w:rsidR="00FC2B12" w:rsidRPr="007F4044" w14:paraId="5D17926F" w14:textId="77777777" w:rsidTr="00934FC5">
        <w:tc>
          <w:tcPr>
            <w:tcW w:w="11016" w:type="dxa"/>
          </w:tcPr>
          <w:p w14:paraId="65B147AD" w14:textId="77777777" w:rsidR="00FC2B12" w:rsidRPr="007F4044" w:rsidRDefault="00FC2B12" w:rsidP="00934FC5">
            <w:pPr>
              <w:pStyle w:val="NoSpacing"/>
            </w:pPr>
            <w:r w:rsidRPr="007F4044">
              <w:rPr>
                <w:noProof/>
              </w:rPr>
              <w:drawing>
                <wp:inline distT="0" distB="0" distL="0" distR="0" wp14:anchorId="4F96039C" wp14:editId="1553F4D7">
                  <wp:extent cx="6629400" cy="1219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au PP2A in LFP Schultz2015 HORIZ.jpg"/>
                          <pic:cNvPicPr/>
                        </pic:nvPicPr>
                        <pic:blipFill>
                          <a:blip r:embed="rId8">
                            <a:extLst>
                              <a:ext uri="{28A0092B-C50C-407E-A947-70E740481C1C}">
                                <a14:useLocalDpi xmlns:a14="http://schemas.microsoft.com/office/drawing/2010/main" val="0"/>
                              </a:ext>
                            </a:extLst>
                          </a:blip>
                          <a:stretch>
                            <a:fillRect/>
                          </a:stretch>
                        </pic:blipFill>
                        <pic:spPr>
                          <a:xfrm>
                            <a:off x="0" y="0"/>
                            <a:ext cx="6635802" cy="1221013"/>
                          </a:xfrm>
                          <a:prstGeom prst="rect">
                            <a:avLst/>
                          </a:prstGeom>
                        </pic:spPr>
                      </pic:pic>
                    </a:graphicData>
                  </a:graphic>
                </wp:inline>
              </w:drawing>
            </w:r>
          </w:p>
        </w:tc>
      </w:tr>
      <w:tr w:rsidR="00FC2B12" w:rsidRPr="007F4044" w14:paraId="44F502F8" w14:textId="77777777" w:rsidTr="00934FC5">
        <w:tc>
          <w:tcPr>
            <w:tcW w:w="11016" w:type="dxa"/>
          </w:tcPr>
          <w:p w14:paraId="6C599D50" w14:textId="77777777" w:rsidR="00FC2B12" w:rsidRPr="007F4044" w:rsidRDefault="00FC2B12" w:rsidP="00934FC5">
            <w:pPr>
              <w:pStyle w:val="CaptionFigure"/>
              <w:rPr>
                <w:i/>
                <w:iCs/>
                <w:color w:val="404040" w:themeColor="text1" w:themeTint="BF"/>
              </w:rPr>
            </w:pPr>
            <w:r w:rsidRPr="007F4044">
              <w:rPr>
                <w:b/>
              </w:rPr>
              <w:t>Figure 1.</w:t>
            </w:r>
            <w:r w:rsidRPr="007F4044">
              <w:t xml:space="preserve"> Time course of changes in the expression of p-tau and PP2A subacutely post-TBI in the LFPI model, based on Western blots from cortex. </w:t>
            </w:r>
            <w:r w:rsidRPr="007F4044">
              <w:rPr>
                <w:b/>
              </w:rPr>
              <w:t>A-B.</w:t>
            </w:r>
            <w:r w:rsidRPr="007F4044">
              <w:t xml:space="preserve"> Increased p-tau at Ser 198 and Ser 262 is seen at 72hr post-LFPI. Results are expressed as % of sham control of the ratio p-tau / tau-5.    </w:t>
            </w:r>
            <w:r w:rsidRPr="007F4044">
              <w:rPr>
                <w:b/>
              </w:rPr>
              <w:t>C-E.</w:t>
            </w:r>
            <w:r w:rsidRPr="007F4044">
              <w:t xml:space="preserve"> LFPI reduces the expression of PR55 regulatory subunit of PP2A between 2–72hr (</w:t>
            </w:r>
            <w:r w:rsidRPr="007F4044">
              <w:rPr>
                <w:b/>
              </w:rPr>
              <w:t>C</w:t>
            </w:r>
            <w:r w:rsidRPr="007F4044">
              <w:t>), followed by reduction in PP2A activity (</w:t>
            </w:r>
            <w:r w:rsidRPr="007F4044">
              <w:rPr>
                <w:b/>
              </w:rPr>
              <w:t>D</w:t>
            </w:r>
            <w:r w:rsidRPr="007F4044">
              <w:t>). There are no significant differences in the expression of the catalytic subunit of PP2A (PP2Ac) (</w:t>
            </w:r>
            <w:r w:rsidRPr="007F4044">
              <w:rPr>
                <w:b/>
              </w:rPr>
              <w:t>E</w:t>
            </w:r>
            <w:r w:rsidRPr="007F4044">
              <w:t xml:space="preserve">). Results are expressed as % of sham control in the ratio of PR55 /GAPDH. N=5 rats/group. *: P&lt;0.05 vs sham control. These show that </w:t>
            </w:r>
            <w:r w:rsidRPr="007F4044">
              <w:rPr>
                <w:i/>
              </w:rPr>
              <w:t>the dysregulation of the PP2A/p-tau pathway occurs within 2hr from TBI</w:t>
            </w:r>
            <w:r w:rsidRPr="007F4044">
              <w:t>.</w:t>
            </w:r>
          </w:p>
        </w:tc>
      </w:tr>
    </w:tbl>
    <w:p w14:paraId="067FB625" w14:textId="77777777" w:rsidR="00FC2B12" w:rsidRPr="007F4044" w:rsidRDefault="00FC2B12" w:rsidP="00FC2B12">
      <w:pPr>
        <w:jc w:val="both"/>
        <w:rPr>
          <w:rFonts w:ascii="Arial" w:hAnsi="Arial" w:cs="Arial"/>
          <w:sz w:val="6"/>
          <w:szCs w:val="6"/>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456"/>
        <w:gridCol w:w="5560"/>
      </w:tblGrid>
      <w:tr w:rsidR="00FC2B12" w:rsidRPr="007F4044" w14:paraId="2C0B1442" w14:textId="77777777" w:rsidTr="00934FC5">
        <w:tc>
          <w:tcPr>
            <w:tcW w:w="5456" w:type="dxa"/>
          </w:tcPr>
          <w:p w14:paraId="6C7B58F2" w14:textId="77777777" w:rsidR="00FC2B12" w:rsidRPr="007F4044" w:rsidRDefault="00FC2B12" w:rsidP="00934FC5">
            <w:pPr>
              <w:jc w:val="both"/>
              <w:rPr>
                <w:rFonts w:ascii="Arial" w:hAnsi="Arial" w:cs="Arial"/>
                <w:sz w:val="22"/>
                <w:szCs w:val="22"/>
              </w:rPr>
            </w:pPr>
            <w:r w:rsidRPr="007F4044">
              <w:rPr>
                <w:rFonts w:ascii="Arial" w:hAnsi="Arial" w:cs="Arial"/>
                <w:noProof/>
                <w:sz w:val="22"/>
                <w:szCs w:val="22"/>
              </w:rPr>
              <w:drawing>
                <wp:inline distT="0" distB="0" distL="0" distR="0" wp14:anchorId="54FB5CB2" wp14:editId="298EA40C">
                  <wp:extent cx="3020408" cy="565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ium selenate.jpg"/>
                          <pic:cNvPicPr/>
                        </pic:nvPicPr>
                        <pic:blipFill rotWithShape="1">
                          <a:blip r:embed="rId9">
                            <a:extLst>
                              <a:ext uri="{28A0092B-C50C-407E-A947-70E740481C1C}">
                                <a14:useLocalDpi xmlns:a14="http://schemas.microsoft.com/office/drawing/2010/main" val="0"/>
                              </a:ext>
                            </a:extLst>
                          </a:blip>
                          <a:srcRect b="9553"/>
                          <a:stretch/>
                        </pic:blipFill>
                        <pic:spPr bwMode="auto">
                          <a:xfrm>
                            <a:off x="0" y="0"/>
                            <a:ext cx="3020408" cy="565150"/>
                          </a:xfrm>
                          <a:prstGeom prst="rect">
                            <a:avLst/>
                          </a:prstGeom>
                          <a:ln>
                            <a:noFill/>
                          </a:ln>
                          <a:extLst>
                            <a:ext uri="{53640926-AAD7-44d8-BBD7-CCE9431645EC}">
                              <a14:shadowObscured xmlns:a14="http://schemas.microsoft.com/office/drawing/2010/main"/>
                            </a:ext>
                          </a:extLst>
                        </pic:spPr>
                      </pic:pic>
                    </a:graphicData>
                  </a:graphic>
                </wp:inline>
              </w:drawing>
            </w:r>
          </w:p>
        </w:tc>
        <w:tc>
          <w:tcPr>
            <w:tcW w:w="5560" w:type="dxa"/>
          </w:tcPr>
          <w:p w14:paraId="53101BE5" w14:textId="77777777" w:rsidR="00FC2B12" w:rsidRPr="007F4044" w:rsidRDefault="00FC2B12" w:rsidP="00934FC5">
            <w:pPr>
              <w:pStyle w:val="CaptionFigure"/>
              <w:rPr>
                <w:b/>
                <w:i/>
                <w:iCs/>
                <w:color w:val="404040" w:themeColor="text1" w:themeTint="BF"/>
                <w:sz w:val="20"/>
                <w:szCs w:val="20"/>
              </w:rPr>
            </w:pPr>
            <w:r w:rsidRPr="007F4044">
              <w:rPr>
                <w:b/>
              </w:rPr>
              <w:t xml:space="preserve">Figure 2.   </w:t>
            </w:r>
            <w:r w:rsidRPr="007F4044">
              <w:t>Sodium selenate activates PP2A which de-phosphorylates tau and may prevent or restore the pathologies associated with h-tau</w:t>
            </w:r>
            <w:hyperlink w:anchor="_ENREF_50" w:tooltip="Kamat, 2014 #31451" w:history="1">
              <w:r w:rsidRPr="007F4044">
                <w:fldChar w:fldCharType="begin"/>
              </w:r>
              <w:r w:rsidRPr="007F4044">
                <w:instrText xml:space="preserve"> ADDIN EN.CITE &lt;EndNote&gt;&lt;Cite&gt;&lt;Author&gt;Kamat&lt;/Author&gt;&lt;Year&gt;2014&lt;/Year&gt;&lt;RecNum&gt;31451&lt;/RecNum&gt;&lt;DisplayText&gt;&lt;style face="superscript"&gt;50&lt;/style&gt;&lt;/DisplayText&gt;&lt;record&gt;&lt;rec-number&gt;31451&lt;/rec-number&gt;&lt;foreign-keys&gt;&lt;key app="EN" db-id="rar5zfffytxew4epzwdpe9sfd5tsvr02vwst"&gt;31451&lt;/key&gt;&lt;/foreign-keys&gt;&lt;ref-type name="Journal Article"&gt;17&lt;/ref-type&gt;&lt;contributors&gt;&lt;authors&gt;&lt;author&gt;Kamat, P. K.&lt;/author&gt;&lt;author&gt;Rai, S.&lt;/author&gt;&lt;author&gt;Swarnkar, S.&lt;/author&gt;&lt;author&gt;Shukla, R.&lt;/author&gt;&lt;author&gt;Nath, C.&lt;/author&gt;&lt;/authors&gt;&lt;/contributors&gt;&lt;auth-address&gt;Division of Physiology and Biophysics, University of Louisville School of Medicine, Louisville, KY, 40202, USA, pkkama01@louisville.edu.&lt;/auth-address&gt;&lt;titles&gt;&lt;title&gt;Molecular and cellular mechanism of okadaic acid (OKA)-induced neurotoxicity: a novel tool for Alzheimer&amp;apos;s disease therapeutic application&lt;/title&gt;&lt;secondary-title&gt;Mol Neurobiol&lt;/secondary-title&gt;&lt;alt-title&gt;Molecular neurobiology&lt;/alt-title&gt;&lt;/titles&gt;&lt;periodical&gt;&lt;full-title&gt;Mol Neurobiol&lt;/full-title&gt;&lt;abbr-1&gt;Molecular neurobiology&lt;/abbr-1&gt;&lt;/periodical&gt;&lt;alt-periodical&gt;&lt;full-title&gt;Mol Neurobiol&lt;/full-title&gt;&lt;abbr-1&gt;Molecular neurobiology&lt;/abbr-1&gt;&lt;/alt-periodical&gt;&lt;pages&gt;852-65&lt;/pages&gt;&lt;volume&gt;50&lt;/volume&gt;&lt;number&gt;3&lt;/number&gt;&lt;keywords&gt;&lt;keyword&gt;Alzheimer Disease/*pathology&lt;/keyword&gt;&lt;keyword&gt;Animals&lt;/keyword&gt;&lt;keyword&gt;Humans&lt;/keyword&gt;&lt;keyword&gt;Neurons/drug effects/*pathology&lt;/keyword&gt;&lt;keyword&gt;Neurotoxins/*toxicity&lt;/keyword&gt;&lt;keyword&gt;Okadaic Acid/*toxicity&lt;/keyword&gt;&lt;keyword&gt;Phosphorylation/drug effects&lt;/keyword&gt;&lt;keyword&gt;Signal Transduction/drug effects&lt;/keyword&gt;&lt;/keywords&gt;&lt;dates&gt;&lt;year&gt;2014&lt;/year&gt;&lt;pub-dates&gt;&lt;date&gt;Dec&lt;/date&gt;&lt;/pub-dates&gt;&lt;/dates&gt;&lt;isbn&gt;1559-1182 (Electronic)&amp;#xD;0893-7648 (Linking)&lt;/isbn&gt;&lt;accession-num&gt;24710687&lt;/accession-num&gt;&lt;urls&gt;&lt;related-urls&gt;&lt;url&gt;http://www.ncbi.nlm.nih.gov/pubmed/24710687&lt;/url&gt;&lt;/related-urls&gt;&lt;/urls&gt;&lt;electronic-resource-num&gt;10.1007/s12035-014-8699-4&lt;/electronic-resource-num&gt;&lt;/record&gt;&lt;/Cite&gt;&lt;/EndNote&gt;</w:instrText>
              </w:r>
              <w:r w:rsidRPr="007F4044">
                <w:fldChar w:fldCharType="separate"/>
              </w:r>
              <w:r w:rsidRPr="007F4044">
                <w:rPr>
                  <w:vertAlign w:val="superscript"/>
                </w:rPr>
                <w:t>50</w:t>
              </w:r>
              <w:r w:rsidRPr="007F4044">
                <w:fldChar w:fldCharType="end"/>
              </w:r>
            </w:hyperlink>
            <w:r w:rsidRPr="007F4044">
              <w:t>.</w:t>
            </w:r>
          </w:p>
        </w:tc>
      </w:tr>
    </w:tbl>
    <w:p w14:paraId="4014E950" w14:textId="7CE1C506" w:rsidR="00FC2B12" w:rsidRPr="00A71C7B" w:rsidRDefault="00FC2B12" w:rsidP="00FC2B12">
      <w:pPr>
        <w:pStyle w:val="NoSpacing"/>
      </w:pPr>
      <w:r w:rsidRPr="007F4044">
        <w:t xml:space="preserve">In adult male rats, sodium selenate administration starting immediately after LFPI and continuing for 12 weeks (1 mg/kg/day via osmotic </w:t>
      </w:r>
      <w:proofErr w:type="spellStart"/>
      <w:r w:rsidRPr="007F4044">
        <w:t>minipump</w:t>
      </w:r>
      <w:proofErr w:type="spellEnd"/>
      <w:r w:rsidRPr="007F4044">
        <w:t xml:space="preserve">), reduced the levels of p-tau phosphorylation at </w:t>
      </w:r>
      <w:proofErr w:type="spellStart"/>
      <w:r w:rsidRPr="007F4044">
        <w:t>Ser</w:t>
      </w:r>
      <w:proofErr w:type="spellEnd"/>
      <w:r w:rsidRPr="007F4044">
        <w:t xml:space="preserve"> 198 and/or </w:t>
      </w:r>
      <w:proofErr w:type="spellStart"/>
      <w:r w:rsidRPr="007F4044">
        <w:t>Ser</w:t>
      </w:r>
      <w:proofErr w:type="spellEnd"/>
      <w:r w:rsidRPr="007F4044">
        <w:t xml:space="preserve"> 262 to sham control levels (</w:t>
      </w:r>
      <w:r w:rsidRPr="006B5B47">
        <w:rPr>
          <w:b/>
        </w:rPr>
        <w:t>Figure 3</w:t>
      </w:r>
      <w:r w:rsidRPr="007F4044">
        <w:t xml:space="preserve"> F-G)</w:t>
      </w:r>
      <w:del w:id="61" w:author="Dominique Duncan" w:date="2016-03-08T12:03:00Z">
        <w:r w:rsidRPr="007F4044" w:rsidDel="001B2C13">
          <w:delText xml:space="preserve"> </w:delText>
        </w:r>
      </w:del>
      <w:hyperlink w:anchor="_ENREF_93" w:tooltip="Shultz, 2015 #2411" w:history="1">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93</w:t>
        </w:r>
        <w:r w:rsidRPr="007F4044">
          <w:fldChar w:fldCharType="end"/>
        </w:r>
      </w:hyperlink>
      <w:r w:rsidRPr="007F4044">
        <w:t>, increased PR55 expression and PP2A activity, reduced the extent of the often progressive injury seen in MRI and improved behavioral outcomes</w:t>
      </w:r>
      <w:del w:id="62" w:author="Dominique Duncan" w:date="2016-03-08T12:03:00Z">
        <w:r w:rsidRPr="007F4044" w:rsidDel="001B2C13">
          <w:delText xml:space="preserve"> </w:delText>
        </w:r>
      </w:del>
      <w:hyperlink w:anchor="_ENREF_93" w:tooltip="Shultz, 2015 #2411" w:history="1">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93</w:t>
        </w:r>
        <w:r w:rsidRPr="007F4044">
          <w:fldChar w:fldCharType="end"/>
        </w:r>
      </w:hyperlink>
      <w:r w:rsidRPr="007F4044">
        <w:t>. A subsequent study by Jones</w:t>
      </w:r>
      <w:r>
        <w:t>, Shultz,</w:t>
      </w:r>
      <w:r w:rsidRPr="007F4044">
        <w:t xml:space="preserve"> and O’Brien found that the same dose of sodium selenate administered for 14 weeks after LFPI significantly reduced the number and duration of spontaneous seizures at 12-14 weeks. There were also fewer seizures after washout (16-18 weeks after LFPI), suggesting an AEG effect (</w:t>
      </w:r>
      <w:r w:rsidRPr="006B5B47">
        <w:rPr>
          <w:b/>
        </w:rPr>
        <w:t>Figure 4</w:t>
      </w:r>
      <w:r w:rsidRPr="007F4044">
        <w:t xml:space="preserve">) (Liu et al., manuscript submitted). A similar AEG effect of sodium selenate was seen after 10 weeks of treatment following KA-induced SE and after 4 weeks of treatment during amygdala kindling (Liu et al., manuscript submitted). Based on these promising data, we have selected </w:t>
      </w:r>
      <w:r w:rsidRPr="007F4044">
        <w:rPr>
          <w:i/>
        </w:rPr>
        <w:t>sodium selenate</w:t>
      </w:r>
      <w:r w:rsidRPr="007F4044">
        <w:t xml:space="preserve"> to test in our standardized LFPI model for its effect on EEG and plasma biomarkers of PTEgenesis (Aim 1) and, if selected for testing in Aim 2, for a sustained AEG effect in the LFPI model, using a rigorous multicenter preclinical trial.</w:t>
      </w:r>
    </w:p>
    <w:p w14:paraId="7D478AE2" w14:textId="3576C28F" w:rsidR="00FC2B12" w:rsidRDefault="00FC2B12" w:rsidP="00FC2B12">
      <w:pPr>
        <w:pStyle w:val="NoSpacing"/>
      </w:pPr>
      <w:r w:rsidRPr="006B5B47">
        <w:rPr>
          <w:b/>
        </w:rPr>
        <w:t>Targeting iron deposits: Deferiprone</w:t>
      </w:r>
      <w:r w:rsidR="00396206">
        <w:rPr>
          <w:b/>
        </w:rPr>
        <w:t>:</w:t>
      </w:r>
      <w:r w:rsidRPr="007F4044">
        <w:rPr>
          <w:b/>
          <w:i/>
        </w:rPr>
        <w:t xml:space="preserve"> </w:t>
      </w:r>
      <w:r w:rsidRPr="007F4044">
        <w:t xml:space="preserve">The risk for PTE is significantly increased in patients with intracranial </w:t>
      </w:r>
    </w:p>
    <w:p w14:paraId="3CA804BA" w14:textId="70989FB6" w:rsidR="00FC2B12" w:rsidRPr="007F4044" w:rsidRDefault="00FC2B12" w:rsidP="00FC2B12">
      <w:pPr>
        <w:pStyle w:val="NoSpacing"/>
      </w:pPr>
      <w:proofErr w:type="gramStart"/>
      <w:r w:rsidRPr="007F4044">
        <w:t>hemorrhages</w:t>
      </w:r>
      <w:proofErr w:type="gramEnd"/>
      <w:del w:id="63" w:author="Dominique Duncan" w:date="2016-03-08T12:03:00Z">
        <w:r w:rsidRPr="007F4044" w:rsidDel="001B2C13">
          <w:delText xml:space="preserve"> </w:delText>
        </w:r>
      </w:del>
      <w:r w:rsidRPr="007F4044">
        <w:fldChar w:fldCharType="begin">
          <w:fldData xml:space="preserve">PEVuZE5vdGU+PENpdGU+PEF1dGhvcj5FbmdsYW5kZXI8L0F1dGhvcj48WWVhcj4yMDAzPC9ZZWFy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</w:fldData>
        </w:fldChar>
      </w:r>
      <w:r w:rsidRPr="007F4044">
        <w:instrText xml:space="preserve"> ADDIN EN.CITE </w:instrText>
      </w:r>
      <w:r w:rsidRPr="007F4044">
        <w:fldChar w:fldCharType="begin">
          <w:fldData xml:space="preserve">PEVuZE5vdGU+PENpdGU+PEF1dGhvcj5FbmdsYW5kZXI8L0F1dGhvcj48WWVhcj4yMDAzPC9ZZWFy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</w:fldData>
        </w:fldChar>
      </w:r>
      <w:r w:rsidRPr="007F4044">
        <w:instrText xml:space="preserve"> ADDIN EN.CITE.DATA </w:instrText>
      </w:r>
      <w:r w:rsidRPr="007F4044">
        <w:fldChar w:fldCharType="end"/>
      </w:r>
      <w:r w:rsidRPr="007F4044">
        <w:fldChar w:fldCharType="separate"/>
      </w:r>
      <w:hyperlink w:anchor="_ENREF_23" w:tooltip="D'Alessandro, 1988 #31864" w:history="1">
        <w:r w:rsidRPr="007F4044">
          <w:rPr>
            <w:noProof/>
            <w:vertAlign w:val="superscript"/>
          </w:rPr>
          <w:t>23</w:t>
        </w:r>
      </w:hyperlink>
      <w:r w:rsidRPr="007F4044">
        <w:rPr>
          <w:noProof/>
          <w:vertAlign w:val="superscript"/>
        </w:rPr>
        <w:t>,</w:t>
      </w:r>
      <w:del w:id="64" w:author="Dominique Duncan" w:date="2016-03-08T12:17:00Z">
        <w:r w:rsidRPr="007F4044" w:rsidDel="00551A34">
          <w:rPr>
            <w:noProof/>
            <w:vertAlign w:val="superscript"/>
          </w:rPr>
          <w:delText xml:space="preserve"> </w:delText>
        </w:r>
      </w:del>
      <w:hyperlink w:anchor="_ENREF_29" w:tooltip="Englander, 2003 #31860" w:history="1">
        <w:r w:rsidRPr="007F4044">
          <w:rPr>
            <w:noProof/>
            <w:vertAlign w:val="superscript"/>
          </w:rPr>
          <w:t>29</w:t>
        </w:r>
      </w:hyperlink>
      <w:r w:rsidRPr="007F4044">
        <w:rPr>
          <w:noProof/>
          <w:vertAlign w:val="superscript"/>
        </w:rPr>
        <w:t>,</w:t>
      </w:r>
      <w:del w:id="65" w:author="Dominique Duncan" w:date="2016-03-08T12:17:00Z">
        <w:r w:rsidRPr="007F4044" w:rsidDel="00551A34">
          <w:rPr>
            <w:noProof/>
            <w:vertAlign w:val="superscript"/>
          </w:rPr>
          <w:delText xml:space="preserve"> </w:delText>
        </w:r>
      </w:del>
      <w:hyperlink w:anchor="_ENREF_44" w:tooltip="Heikkinen, 1990 #31863" w:history="1">
        <w:r w:rsidRPr="007F4044">
          <w:rPr>
            <w:noProof/>
            <w:vertAlign w:val="superscript"/>
          </w:rPr>
          <w:t>44</w:t>
        </w:r>
      </w:hyperlink>
      <w:r w:rsidRPr="007F4044">
        <w:rPr>
          <w:noProof/>
          <w:vertAlign w:val="superscript"/>
        </w:rPr>
        <w:t>,</w:t>
      </w:r>
      <w:del w:id="66" w:author="Dominique Duncan" w:date="2016-03-08T12:17:00Z">
        <w:r w:rsidRPr="007F4044" w:rsidDel="00551A34">
          <w:rPr>
            <w:noProof/>
            <w:vertAlign w:val="superscript"/>
          </w:rPr>
          <w:delText xml:space="preserve"> </w:delText>
        </w:r>
      </w:del>
      <w:hyperlink w:anchor="_ENREF_82" w:tooltip="Pohlmann-Eden, 1997 #31862" w:history="1">
        <w:r w:rsidRPr="007F4044">
          <w:rPr>
            <w:noProof/>
            <w:vertAlign w:val="superscript"/>
          </w:rPr>
          <w:t>82</w:t>
        </w:r>
      </w:hyperlink>
      <w:r w:rsidRPr="007F4044">
        <w:fldChar w:fldCharType="end"/>
      </w:r>
      <w:r w:rsidRPr="007F4044">
        <w:t>. Intracranial hemorrhages may increase iron deposits in the cerebral cortex</w:t>
      </w:r>
      <w:ins w:id="67" w:author="Dominique Duncan" w:date="2016-03-08T12:03:00Z">
        <w:r w:rsidR="001B2C13">
          <w:t>,</w:t>
        </w:r>
      </w:ins>
      <w:r w:rsidRPr="007F4044">
        <w:t xml:space="preserve"> which may </w:t>
      </w:r>
    </w:p>
    <w:p w14:paraId="14CA1A88" w14:textId="2812A804" w:rsidR="00FC2B12" w:rsidRPr="007F4044" w:rsidRDefault="00FC2B12" w:rsidP="00FC2B12">
      <w:pPr>
        <w:pStyle w:val="NoSpacing"/>
      </w:pPr>
      <w:proofErr w:type="gramStart"/>
      <w:r w:rsidRPr="007F4044">
        <w:lastRenderedPageBreak/>
        <w:t>trigger</w:t>
      </w:r>
      <w:proofErr w:type="gramEnd"/>
      <w:r w:rsidRPr="007F4044">
        <w:t xml:space="preserve"> </w:t>
      </w:r>
      <w:proofErr w:type="spellStart"/>
      <w:r w:rsidRPr="007F4044">
        <w:t>epileptogenesis</w:t>
      </w:r>
      <w:proofErr w:type="spellEnd"/>
      <w:del w:id="68" w:author="Dominique Duncan" w:date="2016-03-08T12:03:00Z">
        <w:r w:rsidRPr="007F4044" w:rsidDel="001B2C13">
          <w:delText xml:space="preserve"> </w:delText>
        </w:r>
      </w:del>
      <w:r w:rsidRPr="007F4044">
        <w:fldChar w:fldCharType="begin">
          <w:fldData xml:space="preserve">PEVuZE5vdGU+PENpdGU+PEF1dGhvcj5XdTwvQXV0aG9yPjxZZWFyPjIwMTU8L1llYXI+PFJlY051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</w:fldData>
        </w:fldChar>
      </w:r>
      <w:r w:rsidRPr="007F4044">
        <w:instrText xml:space="preserve"> ADDIN EN.CITE </w:instrText>
      </w:r>
      <w:r w:rsidRPr="007F4044">
        <w:fldChar w:fldCharType="begin">
          <w:fldData xml:space="preserve">PEVuZE5vdGU+PENpdGU+PEF1dGhvcj5XdTwvQXV0aG9yPjxZZWFyPjIwMTU8L1llYXI+PFJlY051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</w:fldData>
        </w:fldChar>
      </w:r>
      <w:r w:rsidRPr="007F4044">
        <w:instrText xml:space="preserve"> ADDIN EN.CITE.DATA </w:instrText>
      </w:r>
      <w:r w:rsidRPr="007F4044">
        <w:fldChar w:fldCharType="end"/>
      </w:r>
      <w:r w:rsidRPr="007F4044">
        <w:fldChar w:fldCharType="separate"/>
      </w:r>
      <w:hyperlink w:anchor="_ENREF_92" w:tooltip="Sharma, 2007 #31865" w:history="1">
        <w:r w:rsidRPr="007F4044">
          <w:rPr>
            <w:noProof/>
            <w:vertAlign w:val="superscript"/>
          </w:rPr>
          <w:t>92</w:t>
        </w:r>
      </w:hyperlink>
      <w:r w:rsidRPr="007F4044">
        <w:rPr>
          <w:noProof/>
          <w:vertAlign w:val="superscript"/>
        </w:rPr>
        <w:t>,</w:t>
      </w:r>
      <w:del w:id="69" w:author="Dominique Duncan" w:date="2016-03-08T12:18:00Z">
        <w:r w:rsidRPr="007F4044" w:rsidDel="00551A34">
          <w:rPr>
            <w:noProof/>
            <w:vertAlign w:val="superscript"/>
          </w:rPr>
          <w:delText xml:space="preserve"> </w:delText>
        </w:r>
      </w:del>
      <w:hyperlink w:anchor="_ENREF_108" w:tooltip="Willmore, 1978 #29658" w:history="1">
        <w:r w:rsidRPr="007F4044">
          <w:rPr>
            <w:noProof/>
            <w:vertAlign w:val="superscript"/>
          </w:rPr>
          <w:t>108</w:t>
        </w:r>
      </w:hyperlink>
      <w:r w:rsidRPr="007F4044">
        <w:rPr>
          <w:noProof/>
          <w:vertAlign w:val="superscript"/>
        </w:rPr>
        <w:t>,</w:t>
      </w:r>
      <w:del w:id="70" w:author="Dominique Duncan" w:date="2016-03-08T12:18:00Z">
        <w:r w:rsidRPr="007F4044" w:rsidDel="00551A34">
          <w:rPr>
            <w:noProof/>
            <w:vertAlign w:val="superscript"/>
          </w:rPr>
          <w:delText xml:space="preserve"> </w:delText>
        </w:r>
      </w:del>
      <w:hyperlink w:anchor="_ENREF_110" w:tooltip="Wu, 2015 #1371" w:history="1">
        <w:r w:rsidRPr="007F4044">
          <w:rPr>
            <w:noProof/>
            <w:vertAlign w:val="superscript"/>
          </w:rPr>
          <w:t>110</w:t>
        </w:r>
      </w:hyperlink>
      <w:r w:rsidRPr="007F4044">
        <w:fldChar w:fldCharType="end"/>
      </w:r>
      <w:r w:rsidRPr="007F4044">
        <w:t xml:space="preserve">. Hemorrhages are also observed in the LFPI model, detected by </w:t>
      </w:r>
      <w:proofErr w:type="spellStart"/>
      <w:r w:rsidRPr="007F4044">
        <w:t>hematoxylin</w:t>
      </w:r>
      <w:proofErr w:type="spellEnd"/>
      <w:r w:rsidRPr="007F4044">
        <w:t xml:space="preserve"> &amp; eosin </w:t>
      </w:r>
      <w:r w:rsidRPr="007F4044">
        <w:rPr>
          <w:sz w:val="20"/>
          <w:szCs w:val="20"/>
        </w:rPr>
        <w:t>(H&amp;E)</w:t>
      </w:r>
      <w:r w:rsidRPr="007F4044">
        <w:t xml:space="preserve"> stain and T2* MRI within 24hr</w:t>
      </w:r>
      <w:del w:id="71" w:author="Dominique Duncan" w:date="2016-03-08T12:03:00Z">
        <w:r w:rsidRPr="007F4044" w:rsidDel="001B2C13">
          <w:delText xml:space="preserve"> </w:delText>
        </w:r>
      </w:del>
      <w:r w:rsidRPr="007F4044">
        <w:fldChar w:fldCharType="begin">
          <w:fldData xml:space="preserve">PEVuZE5vdGU+PENpdGU+PEF1dGhvcj5aaGFvPC9BdXRob3I+PFllYXI+MjAxNDwvWWVhcj48UmVj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</w:fldData>
        </w:fldChar>
      </w:r>
      <w:r w:rsidRPr="007F4044">
        <w:instrText xml:space="preserve"> ADDIN EN.CITE </w:instrText>
      </w:r>
      <w:r w:rsidRPr="007F4044">
        <w:fldChar w:fldCharType="begin">
          <w:fldData xml:space="preserve">PEVuZE5vdGU+PENpdGU+PEF1dGhvcj5aaGFvPC9BdXRob3I+PFllYXI+MjAxNDwvWWVhcj48UmVj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</w:fldData>
        </w:fldChar>
      </w:r>
      <w:r w:rsidRPr="007F4044">
        <w:instrText xml:space="preserve"> ADDIN EN.CITE.DATA </w:instrText>
      </w:r>
      <w:r w:rsidRPr="007F4044">
        <w:fldChar w:fldCharType="end"/>
      </w:r>
      <w:r w:rsidRPr="007F4044">
        <w:fldChar w:fldCharType="separate"/>
      </w:r>
      <w:hyperlink w:anchor="_ENREF_69" w:tooltip="Mishra, 2014 #4875" w:history="1">
        <w:r w:rsidRPr="007F4044">
          <w:rPr>
            <w:noProof/>
            <w:vertAlign w:val="superscript"/>
          </w:rPr>
          <w:t>69</w:t>
        </w:r>
      </w:hyperlink>
      <w:r w:rsidRPr="007F4044">
        <w:rPr>
          <w:noProof/>
          <w:vertAlign w:val="superscript"/>
        </w:rPr>
        <w:t>,</w:t>
      </w:r>
      <w:del w:id="72" w:author="Dominique Duncan" w:date="2016-03-08T12:18:00Z">
        <w:r w:rsidRPr="007F4044" w:rsidDel="00551A34">
          <w:rPr>
            <w:noProof/>
            <w:vertAlign w:val="superscript"/>
          </w:rPr>
          <w:delText xml:space="preserve"> </w:delText>
        </w:r>
      </w:del>
      <w:hyperlink w:anchor="_ENREF_114" w:tooltip="Zhao, 2014 #31858" w:history="1">
        <w:r w:rsidRPr="007F4044">
          <w:rPr>
            <w:noProof/>
            <w:vertAlign w:val="superscript"/>
          </w:rPr>
          <w:t>114</w:t>
        </w:r>
      </w:hyperlink>
      <w:r w:rsidRPr="007F4044">
        <w:fldChar w:fldCharType="end"/>
      </w:r>
      <w:r w:rsidRPr="007F4044">
        <w:t xml:space="preserve">. The iron </w:t>
      </w:r>
      <w:proofErr w:type="spellStart"/>
      <w:r w:rsidRPr="007F4044">
        <w:t>chelator</w:t>
      </w:r>
      <w:proofErr w:type="spellEnd"/>
      <w:r w:rsidRPr="007F4044">
        <w:t xml:space="preserve"> </w:t>
      </w:r>
      <w:proofErr w:type="spellStart"/>
      <w:r w:rsidRPr="007F4044">
        <w:t>deferoxamine</w:t>
      </w:r>
      <w:proofErr w:type="spellEnd"/>
      <w:r w:rsidRPr="007F4044">
        <w:t xml:space="preserve"> attenuated the acute hydrocephalus in LFPI rats, 24hr post-LFPI</w:t>
      </w:r>
      <w:del w:id="73" w:author="Dominique Duncan" w:date="2016-03-08T12:03:00Z">
        <w:r w:rsidRPr="007F4044" w:rsidDel="001B2C13">
          <w:delText xml:space="preserve"> </w:delText>
        </w:r>
      </w:del>
      <w:hyperlink w:anchor="_ENREF_114" w:tooltip="Zhao, 2014 #31858" w:history="1">
        <w:r w:rsidRPr="007F4044">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instrText xml:space="preserve"> ADDIN EN.CITE </w:instrText>
        </w:r>
        <w:r w:rsidRPr="007F4044">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114</w:t>
        </w:r>
        <w:r w:rsidRPr="007F4044">
          <w:fldChar w:fldCharType="end"/>
        </w:r>
      </w:hyperlink>
      <w:r w:rsidRPr="007F4044">
        <w:t xml:space="preserve">. In this project, we will study the effect of deferiprone, currently in use for treatment of iron overload in </w:t>
      </w:r>
      <w:proofErr w:type="spellStart"/>
      <w:r w:rsidRPr="007F4044">
        <w:t>thalassaemia</w:t>
      </w:r>
      <w:proofErr w:type="spellEnd"/>
      <w:r w:rsidRPr="007F4044">
        <w:t xml:space="preserve"> major, to test whether deferiprone doses that prevent iron accumulation in the perilesional region of rats subjected to LFPI can prevent PTE. To monitor the response to deferiprone, we will monitor the number and extent of </w:t>
      </w:r>
      <w:proofErr w:type="spellStart"/>
      <w:r w:rsidRPr="007F4044">
        <w:t>intracerebral</w:t>
      </w:r>
      <w:proofErr w:type="spellEnd"/>
      <w:r w:rsidRPr="007F4044">
        <w:t xml:space="preserve"> hemorrhages by MRI, but also the levels of </w:t>
      </w:r>
      <w:proofErr w:type="spellStart"/>
      <w:r w:rsidRPr="007F4044">
        <w:t>ceruloplasmin</w:t>
      </w:r>
      <w:proofErr w:type="spellEnd"/>
      <w:r w:rsidRPr="007F4044">
        <w:t xml:space="preserve">, a </w:t>
      </w:r>
      <w:proofErr w:type="spellStart"/>
      <w:r w:rsidRPr="007F4044">
        <w:t>ferroxidase</w:t>
      </w:r>
      <w:proofErr w:type="spellEnd"/>
      <w:r w:rsidRPr="007F4044">
        <w:t xml:space="preserve"> that oxidizes ferrous iron (Fe</w:t>
      </w:r>
      <w:r w:rsidRPr="007F4044">
        <w:rPr>
          <w:vertAlign w:val="superscript"/>
        </w:rPr>
        <w:t>2+</w:t>
      </w:r>
      <w:r w:rsidRPr="007F4044">
        <w:t>) to ferric iron (Fe</w:t>
      </w:r>
      <w:r w:rsidRPr="007F4044">
        <w:rPr>
          <w:vertAlign w:val="superscript"/>
        </w:rPr>
        <w:t>3+</w:t>
      </w:r>
      <w:r w:rsidRPr="007F4044">
        <w:t xml:space="preserve">), facilitating its transport in the plasma via transferrin. TBI patients with reduced </w:t>
      </w:r>
      <w:proofErr w:type="spellStart"/>
      <w:r w:rsidRPr="007F4044">
        <w:t>ceruloplasmin</w:t>
      </w:r>
      <w:proofErr w:type="spellEnd"/>
      <w:r w:rsidRPr="007F4044">
        <w:t xml:space="preserve"> levels, within the first 24hr, developed increased intracranial pressure</w:t>
      </w:r>
      <w:del w:id="74" w:author="Dominique Duncan" w:date="2016-03-08T12:03:00Z">
        <w:r w:rsidRPr="007F4044" w:rsidDel="001B2C13">
          <w:delText xml:space="preserve"> </w:delText>
        </w:r>
      </w:del>
      <w:hyperlink w:anchor="_ENREF_24" w:tooltip="Dash, 2010 #13916" w:history="1">
        <w:r w:rsidRPr="007F4044">
          <w:fldChar w:fldCharType="begin">
            <w:fldData xml:space="preserve">PEVuZE5vdGU+PENpdGU+PEF1dGhvcj5EYXNoPC9BdXRob3I+PFllYXI+MjAxMDwvWWVhcj48UmVj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</w:fldData>
          </w:fldChar>
        </w:r>
        <w:r w:rsidRPr="007F4044">
          <w:instrText xml:space="preserve"> ADDIN EN.CITE </w:instrText>
        </w:r>
        <w:r w:rsidRPr="007F4044">
          <w:fldChar w:fldCharType="begin">
            <w:fldData xml:space="preserve">PEVuZE5vdGU+PENpdGU+PEF1dGhvcj5EYXNoPC9BdXRob3I+PFllYXI+MjAxMDwvWWVhcj48UmVj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</w:fldData>
          </w:fldChar>
        </w:r>
        <w:r w:rsidRPr="007F4044">
          <w:instrText xml:space="preserve"> ADDIN EN.CITE.DATA </w:instrText>
        </w:r>
        <w:r w:rsidRPr="007F4044">
          <w:fldChar w:fldCharType="end"/>
        </w:r>
        <w:r w:rsidRPr="007F4044">
          <w:fldChar w:fldCharType="separate"/>
        </w:r>
        <w:r w:rsidRPr="007F4044">
          <w:rPr>
            <w:noProof/>
            <w:vertAlign w:val="superscript"/>
          </w:rPr>
          <w:t>24</w:t>
        </w:r>
        <w:r w:rsidRPr="007F4044">
          <w:fldChar w:fldCharType="end"/>
        </w:r>
      </w:hyperlink>
      <w:r w:rsidRPr="007F4044">
        <w:t xml:space="preserve">. However, at </w:t>
      </w:r>
      <w:r w:rsidR="00396206">
        <w:t xml:space="preserve">three </w:t>
      </w:r>
      <w:r w:rsidRPr="007F4044">
        <w:t xml:space="preserve">days (3d) post-TBI </w:t>
      </w:r>
      <w:proofErr w:type="spellStart"/>
      <w:r w:rsidRPr="007F4044">
        <w:t>ceruloplasmin</w:t>
      </w:r>
      <w:proofErr w:type="spellEnd"/>
      <w:r w:rsidRPr="007F4044">
        <w:t xml:space="preserve"> was elevated in the serum</w:t>
      </w:r>
      <w:del w:id="75" w:author="Dominique Duncan" w:date="2016-03-08T12:03:00Z">
        <w:r w:rsidRPr="007F4044" w:rsidDel="001B2C13">
          <w:delText xml:space="preserve"> </w:delText>
        </w:r>
      </w:del>
      <w:hyperlink w:anchor="_ENREF_24" w:tooltip="Dash, 2010 #13916" w:history="1">
        <w:r w:rsidRPr="007F4044">
          <w:fldChar w:fldCharType="begin">
            <w:fldData xml:space="preserve">PEVuZE5vdGU+PENpdGU+PEF1dGhvcj5EYXNoPC9BdXRob3I+PFllYXI+MjAxMDwvWWVhcj48UmVj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</w:fldData>
          </w:fldChar>
        </w:r>
        <w:r w:rsidRPr="007F4044">
          <w:instrText xml:space="preserve"> ADDIN EN.CITE </w:instrText>
        </w:r>
        <w:r w:rsidRPr="007F4044">
          <w:fldChar w:fldCharType="begin">
            <w:fldData xml:space="preserve">PEVuZE5vdGU+PENpdGU+PEF1dGhvcj5EYXNoPC9BdXRob3I+PFllYXI+MjAxMDwvWWVhcj48UmVj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</w:fldData>
          </w:fldChar>
        </w:r>
        <w:r w:rsidRPr="007F4044">
          <w:instrText xml:space="preserve"> ADDIN EN.CITE.DATA </w:instrText>
        </w:r>
        <w:r w:rsidRPr="007F4044">
          <w:fldChar w:fldCharType="end"/>
        </w:r>
        <w:r w:rsidRPr="007F4044">
          <w:fldChar w:fldCharType="separate"/>
        </w:r>
        <w:r w:rsidRPr="007F4044">
          <w:rPr>
            <w:noProof/>
            <w:vertAlign w:val="superscript"/>
          </w:rPr>
          <w:t>24</w:t>
        </w:r>
        <w:r w:rsidRPr="007F4044">
          <w:fldChar w:fldCharType="end"/>
        </w:r>
      </w:hyperlink>
      <w:r w:rsidRPr="007F4044">
        <w:t xml:space="preserve">. </w:t>
      </w:r>
      <w:proofErr w:type="spellStart"/>
      <w:r w:rsidRPr="007F4044">
        <w:t>Ceruloplasmin</w:t>
      </w:r>
      <w:proofErr w:type="spellEnd"/>
      <w:r w:rsidRPr="007F4044">
        <w:t xml:space="preserve"> was also increased in the serum of animals 2hr-1month post-TBI</w:t>
      </w:r>
      <w:del w:id="76" w:author="Dominique Duncan" w:date="2016-03-08T12:03:00Z">
        <w:r w:rsidRPr="007F4044" w:rsidDel="001B2C13">
          <w:delText xml:space="preserve"> </w:delText>
        </w:r>
      </w:del>
      <w:hyperlink w:anchor="_ENREF_5" w:tooltip="Ahmed, 2015 #1590" w:history="1">
        <w:r w:rsidRPr="007F4044">
          <w:fldChar w:fldCharType="begin"/>
        </w:r>
        <w:r w:rsidRPr="007F4044">
          <w:instrText xml:space="preserve"> ADDIN EN.CITE &lt;EndNote&gt;&lt;Cite&gt;&lt;Author&gt;Ahmed&lt;/Author&gt;&lt;Year&gt;2015&lt;/Year&gt;&lt;RecNum&gt;1590&lt;/RecNum&gt;&lt;DisplayText&gt;&lt;style face="superscript"&gt;5&lt;/style&gt;&lt;/DisplayText&gt;&lt;record&gt;&lt;rec-number&gt;1590&lt;/rec-number&gt;&lt;foreign-keys&gt;&lt;key app="EN" db-id="rar5zfffytxew4epzwdpe9sfd5tsvr02vwst"&gt;1590&lt;/key&gt;&lt;/foreign-keys&gt;&lt;ref-type name="Journal Article"&gt;17&lt;/ref-type&gt;&lt;contributors&gt;&lt;authors&gt;&lt;author&gt;Ahmed, F.&lt;/author&gt;&lt;author&gt;Plantman, S.&lt;/author&gt;&lt;author&gt;Cernak, I.&lt;/author&gt;&lt;author&gt;Agoston, D. V.&lt;/author&gt;&lt;/authors&gt;&lt;/contributors&gt;&lt;auth-address&gt;Department of Anatomy, Physiology and Genetics, Uniformed Services University , Bethesda, MD , USA.&amp;#xD;Department of Neuroscience, Karolinska Institutet , Stockholm , Sweden.&amp;#xD;Faculty of Rehabilitation Medicine, Canadian Military and Veterans&amp;apos; Clinical Rehabilitation Research, University of Alberta , Edmonton, AB , Canada.&amp;#xD;Department of Anatomy, Physiology and Genetics, Uniformed Services University , Bethesda, MD , USA ; Department of Neuroscience, Karolinska Institutet , Stockholm , Sweden.&lt;/auth-address&gt;&lt;titles&gt;&lt;title&gt;The Temporal Pattern of Changes in Serum Biomarker Levels Reveals Complex and Dynamically Changing Pathologies after Exposure to a Single Low-Intensity Blast in Mice&lt;/title&gt;&lt;secondary-title&gt;Front Neurol&lt;/secondary-title&gt;&lt;alt-title&gt;Frontiers in neurology&lt;/alt-title&gt;&lt;/titles&gt;&lt;periodical&gt;&lt;full-title&gt;Front Neurol&lt;/full-title&gt;&lt;abbr-1&gt;Frontiers in neurology&lt;/abbr-1&gt;&lt;/periodical&gt;&lt;alt-periodical&gt;&lt;full-title&gt;Front Neurol&lt;/full-title&gt;&lt;abbr-1&gt;Frontiers in neurology&lt;/abbr-1&gt;&lt;/alt-periodical&gt;&lt;pages&gt;114&lt;/pages&gt;&lt;volume&gt;6&lt;/volume&gt;&lt;dates&gt;&lt;year&gt;2015&lt;/year&gt;&lt;/dates&gt;&lt;isbn&gt;1664-2295 (Electronic)&amp;#xD;1664-2295 (Linking)&lt;/isbn&gt;&lt;accession-num&gt;26124743&lt;/accession-num&gt;&lt;urls&gt;&lt;related-urls&gt;&lt;url&gt;http://www.ncbi.nlm.nih.gov/pubmed/26124743&lt;/url&gt;&lt;/related-urls&gt;&lt;/urls&gt;&lt;custom2&gt;4464198&lt;/custom2&gt;&lt;electronic-resource-num&gt;10.3389/fneur.2015.00114&lt;/electronic-resource-num&gt;&lt;/record&gt;&lt;/Cite&gt;&lt;/EndNote&gt;</w:instrText>
        </w:r>
        <w:r w:rsidRPr="007F4044">
          <w:fldChar w:fldCharType="separate"/>
        </w:r>
        <w:r w:rsidRPr="007F4044">
          <w:rPr>
            <w:noProof/>
            <w:vertAlign w:val="superscript"/>
          </w:rPr>
          <w:t>5</w:t>
        </w:r>
        <w:r w:rsidRPr="007F4044">
          <w:fldChar w:fldCharType="end"/>
        </w:r>
      </w:hyperlink>
      <w:r w:rsidRPr="007F4044">
        <w:t>, possibly due to compensatory changes to the increased iron load.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343"/>
        <w:gridCol w:w="5673"/>
      </w:tblGrid>
      <w:tr w:rsidR="00FC2B12" w:rsidRPr="007F4044" w14:paraId="4C06338E" w14:textId="77777777" w:rsidTr="00934FC5">
        <w:trPr>
          <w:trHeight w:val="2496"/>
        </w:trPr>
        <w:tc>
          <w:tcPr>
            <w:tcW w:w="6000" w:type="dxa"/>
          </w:tcPr>
          <w:p w14:paraId="28688769" w14:textId="77777777" w:rsidR="00FC2B12" w:rsidRPr="007F4044" w:rsidRDefault="00FC2B12" w:rsidP="00934FC5">
            <w:pPr>
              <w:jc w:val="both"/>
              <w:rPr>
                <w:rFonts w:ascii="Arial" w:hAnsi="Arial" w:cs="Arial"/>
                <w:sz w:val="22"/>
                <w:szCs w:val="22"/>
              </w:rPr>
            </w:pPr>
            <w:r w:rsidRPr="007F4044">
              <w:rPr>
                <w:rFonts w:ascii="Arial" w:hAnsi="Arial" w:cs="Arial"/>
                <w:noProof/>
                <w:sz w:val="22"/>
                <w:szCs w:val="22"/>
              </w:rPr>
              <w:drawing>
                <wp:inline distT="0" distB="0" distL="0" distR="0" wp14:anchorId="493952EB" wp14:editId="372EEA1F">
                  <wp:extent cx="3086100" cy="156713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ltz fig SS MRI.jpg"/>
                          <pic:cNvPicPr/>
                        </pic:nvPicPr>
                        <pic:blipFill>
                          <a:blip r:embed="rId10">
                            <a:extLst>
                              <a:ext uri="{28A0092B-C50C-407E-A947-70E740481C1C}">
                                <a14:useLocalDpi xmlns:a14="http://schemas.microsoft.com/office/drawing/2010/main" val="0"/>
                              </a:ext>
                            </a:extLst>
                          </a:blip>
                          <a:stretch>
                            <a:fillRect/>
                          </a:stretch>
                        </pic:blipFill>
                        <pic:spPr>
                          <a:xfrm>
                            <a:off x="0" y="0"/>
                            <a:ext cx="3087722" cy="1567955"/>
                          </a:xfrm>
                          <a:prstGeom prst="rect">
                            <a:avLst/>
                          </a:prstGeom>
                        </pic:spPr>
                      </pic:pic>
                    </a:graphicData>
                  </a:graphic>
                </wp:inline>
              </w:drawing>
            </w:r>
          </w:p>
        </w:tc>
        <w:tc>
          <w:tcPr>
            <w:tcW w:w="5016" w:type="dxa"/>
            <w:vMerge w:val="restart"/>
          </w:tcPr>
          <w:p w14:paraId="4D1F7CDE" w14:textId="77777777" w:rsidR="00FC2B12" w:rsidRPr="007F4044" w:rsidRDefault="00FC2B12" w:rsidP="00934FC5">
            <w:pPr>
              <w:jc w:val="both"/>
              <w:rPr>
                <w:rFonts w:ascii="Arial" w:hAnsi="Arial" w:cs="Arial"/>
                <w:sz w:val="22"/>
                <w:szCs w:val="22"/>
              </w:rPr>
            </w:pPr>
            <w:r w:rsidRPr="007F4044">
              <w:rPr>
                <w:rFonts w:ascii="Arial" w:hAnsi="Arial" w:cs="Arial"/>
                <w:noProof/>
                <w:sz w:val="22"/>
                <w:szCs w:val="22"/>
              </w:rPr>
              <w:drawing>
                <wp:inline distT="0" distB="0" distL="0" distR="0" wp14:anchorId="1DD87E8E" wp14:editId="157BD884">
                  <wp:extent cx="3465200" cy="3422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ltz fig SS WB.jpg"/>
                          <pic:cNvPicPr/>
                        </pic:nvPicPr>
                        <pic:blipFill>
                          <a:blip r:embed="rId11">
                            <a:extLst>
                              <a:ext uri="{28A0092B-C50C-407E-A947-70E740481C1C}">
                                <a14:useLocalDpi xmlns:a14="http://schemas.microsoft.com/office/drawing/2010/main" val="0"/>
                              </a:ext>
                            </a:extLst>
                          </a:blip>
                          <a:stretch>
                            <a:fillRect/>
                          </a:stretch>
                        </pic:blipFill>
                        <pic:spPr>
                          <a:xfrm>
                            <a:off x="0" y="0"/>
                            <a:ext cx="3466187" cy="3423625"/>
                          </a:xfrm>
                          <a:prstGeom prst="rect">
                            <a:avLst/>
                          </a:prstGeom>
                        </pic:spPr>
                      </pic:pic>
                    </a:graphicData>
                  </a:graphic>
                </wp:inline>
              </w:drawing>
            </w:r>
          </w:p>
        </w:tc>
      </w:tr>
      <w:tr w:rsidR="00FC2B12" w:rsidRPr="007F4044" w14:paraId="1396A094" w14:textId="77777777" w:rsidTr="00934FC5">
        <w:trPr>
          <w:trHeight w:val="2016"/>
        </w:trPr>
        <w:tc>
          <w:tcPr>
            <w:tcW w:w="6000" w:type="dxa"/>
          </w:tcPr>
          <w:p w14:paraId="24F49F6F" w14:textId="77777777" w:rsidR="00FC2B12" w:rsidRPr="007F4044" w:rsidRDefault="00FC2B12" w:rsidP="00934FC5">
            <w:pPr>
              <w:pStyle w:val="CaptionFigure"/>
              <w:rPr>
                <w:b/>
              </w:rPr>
            </w:pPr>
            <w:r w:rsidRPr="007F4044">
              <w:rPr>
                <w:b/>
              </w:rPr>
              <w:t xml:space="preserve">Figure 3.   </w:t>
            </w:r>
            <w:r w:rsidRPr="007F4044">
              <w:t xml:space="preserve">Sodium selenate (SS) administration (1mg/kg/day in SC osmotic minipumps) for 12 weeks, starting immediately after LFPI in adult male rats ameliorated the progressive injury and reduced h-tau in the cortex.   </w:t>
            </w:r>
            <w:r w:rsidRPr="007F4044">
              <w:rPr>
                <w:b/>
              </w:rPr>
              <w:t xml:space="preserve">A. </w:t>
            </w:r>
            <w:r w:rsidRPr="007F4044">
              <w:t xml:space="preserve">T2-weighted MRI images show the progressive injury in LFPI rats, which is greater in vehicle (VEH) than sodium selenate (SS) treated LFPI rats.   </w:t>
            </w:r>
            <w:r w:rsidRPr="007F4044">
              <w:rPr>
                <w:b/>
              </w:rPr>
              <w:t xml:space="preserve">B-E. </w:t>
            </w:r>
            <w:r w:rsidRPr="007F4044">
              <w:t>Volumetric analysis  shows significant reduction in injury  of LFPII+SS rats compared to LFPI+VEH rats in the ipsilateral cortex (</w:t>
            </w:r>
            <w:r w:rsidRPr="007F4044">
              <w:rPr>
                <w:b/>
              </w:rPr>
              <w:t>B</w:t>
            </w:r>
            <w:r w:rsidRPr="007F4044">
              <w:t>) and corpus callosum (</w:t>
            </w:r>
            <w:r w:rsidRPr="007F4044">
              <w:rPr>
                <w:b/>
              </w:rPr>
              <w:t>C</w:t>
            </w:r>
            <w:r w:rsidRPr="007F4044">
              <w:t>), size of ipsilateral ventricle (</w:t>
            </w:r>
            <w:r w:rsidRPr="007F4044">
              <w:rPr>
                <w:b/>
              </w:rPr>
              <w:t>E</w:t>
            </w:r>
            <w:r w:rsidRPr="007F4044">
              <w:t>) but has no effect on ipsilateral hippocampus (</w:t>
            </w:r>
            <w:r w:rsidRPr="007F4044">
              <w:rPr>
                <w:b/>
              </w:rPr>
              <w:t>D</w:t>
            </w:r>
            <w:r w:rsidRPr="007F4044">
              <w:t>). **: P&lt;0.05 vs both SHAM groups,***: P&lt;0.05 vs all other groups.</w:t>
            </w:r>
            <w:r w:rsidRPr="007F4044">
              <w:rPr>
                <w:b/>
              </w:rPr>
              <w:t xml:space="preserve"> F-G.</w:t>
            </w:r>
            <w:r w:rsidRPr="007F4044">
              <w:t>SS normalized p-tau immunoreactivity IR) (ptau at Ser 198 (</w:t>
            </w:r>
            <w:r w:rsidRPr="007F4044">
              <w:rPr>
                <w:b/>
              </w:rPr>
              <w:t>D</w:t>
            </w:r>
            <w:r w:rsidRPr="007F4044">
              <w:t>) or Ser 262 (</w:t>
            </w:r>
            <w:r w:rsidRPr="007F4044">
              <w:rPr>
                <w:b/>
              </w:rPr>
              <w:t>E</w:t>
            </w:r>
            <w:r w:rsidRPr="007F4044">
              <w:t>)) ratios over total tau (Tau-5). ***: P&lt;0.05 vs all other groups. Data are from</w:t>
            </w:r>
            <w:hyperlink w:anchor="_ENREF_93" w:tooltip="Shultz, 2015 #2411" w:history="1">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 </w:instrText>
              </w:r>
              <w:r w:rsidRPr="007F4044">
                <w:fldChar w:fldCharType="begin">
                  <w:fldData xml:space="preserve">PEVuZE5vdGU+PENpdGU+PEF1dGhvcj5TaHVsdHo8L0F1dGhvcj48WWVhcj4yMDE1PC9ZZWFyPjxS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vertAlign w:val="superscript"/>
                </w:rPr>
                <w:t>93</w:t>
              </w:r>
              <w:r w:rsidRPr="007F4044">
                <w:fldChar w:fldCharType="end"/>
              </w:r>
            </w:hyperlink>
            <w:r w:rsidRPr="007F4044">
              <w:t>. N=12-13 rats /group.</w:t>
            </w:r>
          </w:p>
        </w:tc>
        <w:tc>
          <w:tcPr>
            <w:tcW w:w="5016" w:type="dxa"/>
            <w:vMerge/>
          </w:tcPr>
          <w:p w14:paraId="57953ECA" w14:textId="77777777" w:rsidR="00FC2B12" w:rsidRPr="007F4044" w:rsidRDefault="00FC2B12" w:rsidP="00934FC5">
            <w:pPr>
              <w:pStyle w:val="CaptionFigure"/>
              <w:rPr>
                <w:lang w:val="en-AU" w:eastAsia="en-AU"/>
              </w:rPr>
            </w:pPr>
          </w:p>
        </w:tc>
      </w:tr>
    </w:tbl>
    <w:p w14:paraId="149B1566" w14:textId="77777777" w:rsidR="00FC2B12" w:rsidRPr="007F4044" w:rsidRDefault="00FC2B12" w:rsidP="00FC2B12">
      <w:pPr>
        <w:jc w:val="both"/>
        <w:rPr>
          <w:rFonts w:ascii="Arial" w:hAnsi="Arial" w:cs="Arial"/>
          <w:sz w:val="6"/>
          <w:szCs w:val="6"/>
        </w:rPr>
      </w:pPr>
    </w:p>
    <w:tbl>
      <w:tblPr>
        <w:tblStyle w:val="TableGrid"/>
        <w:tblW w:w="10998" w:type="dxa"/>
        <w:tblBorders>
          <w:insideH w:val="none" w:sz="0" w:space="0" w:color="auto"/>
          <w:insideV w:val="none" w:sz="0" w:space="0" w:color="auto"/>
        </w:tblBorders>
        <w:tblLayout w:type="fixed"/>
        <w:tblLook w:val="04A0" w:firstRow="1" w:lastRow="0" w:firstColumn="1" w:lastColumn="0" w:noHBand="0" w:noVBand="1"/>
      </w:tblPr>
      <w:tblGrid>
        <w:gridCol w:w="10998"/>
      </w:tblGrid>
      <w:tr w:rsidR="00FC2B12" w:rsidRPr="007F4044" w14:paraId="76B29124" w14:textId="77777777" w:rsidTr="00934FC5">
        <w:tc>
          <w:tcPr>
            <w:tcW w:w="10998" w:type="dxa"/>
          </w:tcPr>
          <w:p w14:paraId="1C90B669" w14:textId="77777777" w:rsidR="00FC2B12" w:rsidRPr="007F4044" w:rsidRDefault="00FC2B12" w:rsidP="00934FC5">
            <w:pPr>
              <w:jc w:val="both"/>
              <w:rPr>
                <w:i/>
                <w:iCs/>
                <w:color w:val="404040" w:themeColor="text1" w:themeTint="BF"/>
                <w:sz w:val="20"/>
                <w:szCs w:val="20"/>
              </w:rPr>
            </w:pPr>
            <w:r w:rsidRPr="007F4044">
              <w:rPr>
                <w:rFonts w:ascii="Arial" w:hAnsi="Arial" w:cs="Arial"/>
                <w:noProof/>
                <w:sz w:val="22"/>
                <w:szCs w:val="22"/>
              </w:rPr>
              <w:drawing>
                <wp:inline distT="0" distB="0" distL="0" distR="0" wp14:anchorId="4B2E0C01" wp14:editId="408F6A37">
                  <wp:extent cx="6285845" cy="113927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en SS AEG LFPI.jpg"/>
                          <pic:cNvPicPr/>
                        </pic:nvPicPr>
                        <pic:blipFill>
                          <a:blip r:embed="rId12">
                            <a:extLst>
                              <a:ext uri="{28A0092B-C50C-407E-A947-70E740481C1C}">
                                <a14:useLocalDpi xmlns:a14="http://schemas.microsoft.com/office/drawing/2010/main" val="0"/>
                              </a:ext>
                            </a:extLst>
                          </a:blip>
                          <a:stretch>
                            <a:fillRect/>
                          </a:stretch>
                        </pic:blipFill>
                        <pic:spPr>
                          <a:xfrm>
                            <a:off x="0" y="0"/>
                            <a:ext cx="6290214" cy="1140063"/>
                          </a:xfrm>
                          <a:prstGeom prst="rect">
                            <a:avLst/>
                          </a:prstGeom>
                        </pic:spPr>
                      </pic:pic>
                    </a:graphicData>
                  </a:graphic>
                </wp:inline>
              </w:drawing>
            </w:r>
          </w:p>
        </w:tc>
      </w:tr>
      <w:tr w:rsidR="00FC2B12" w:rsidRPr="007F4044" w14:paraId="5E2292A6" w14:textId="77777777" w:rsidTr="00934FC5">
        <w:tc>
          <w:tcPr>
            <w:tcW w:w="10998" w:type="dxa"/>
          </w:tcPr>
          <w:p w14:paraId="3B76F85B" w14:textId="77777777" w:rsidR="00FC2B12" w:rsidRPr="007F4044" w:rsidRDefault="00FC2B12" w:rsidP="00934FC5">
            <w:pPr>
              <w:pStyle w:val="CaptionFigure"/>
              <w:rPr>
                <w:b/>
              </w:rPr>
            </w:pPr>
            <w:r w:rsidRPr="007F4044">
              <w:rPr>
                <w:b/>
              </w:rPr>
              <w:t xml:space="preserve">Figure 4.   </w:t>
            </w:r>
            <w:r w:rsidRPr="007F4044">
              <w:t xml:space="preserve">Sodium selenate attenuates epileptogenesis after LFPI in adult rats.    </w:t>
            </w:r>
            <w:r w:rsidRPr="007F4044">
              <w:rPr>
                <w:b/>
              </w:rPr>
              <w:t>A.</w:t>
            </w:r>
            <w:r w:rsidRPr="007F4044">
              <w:t xml:space="preserve"> Adult male rats received sodium selenate (1mg/kg/day) for 14 weeks in SC osmotic  minipumps implanted immediately after the LFPI. </w:t>
            </w:r>
            <w:r w:rsidRPr="007F4044">
              <w:rPr>
                <w:b/>
              </w:rPr>
              <w:t xml:space="preserve">B-C. </w:t>
            </w:r>
            <w:r w:rsidRPr="007F4044">
              <w:t>The number of spontaneous seizures per day (</w:t>
            </w:r>
            <w:r w:rsidRPr="007F4044">
              <w:rPr>
                <w:b/>
              </w:rPr>
              <w:t>B</w:t>
            </w:r>
            <w:r w:rsidRPr="007F4044">
              <w:t>) and their duration (</w:t>
            </w:r>
            <w:r w:rsidRPr="007F4044">
              <w:rPr>
                <w:b/>
              </w:rPr>
              <w:t>C</w:t>
            </w:r>
            <w:r w:rsidRPr="007F4044">
              <w:t>) decreased in selenate-treated rats. The frequency of seizures was low 4 weeks after treatment but there was no difference in seizure duration. N= 14-16 rats/group pre-washout and 7 rats/group during post-washout. Data are from Jones Shultz &amp; O’Brien (manuscript submitted). *: P&lt;0.05 vs bar-linked group.</w:t>
            </w:r>
          </w:p>
        </w:tc>
      </w:tr>
    </w:tbl>
    <w:p w14:paraId="6F60D11B" w14:textId="7EB88C15" w:rsidR="00FC2B12" w:rsidRPr="007F4044" w:rsidRDefault="00FC2B12" w:rsidP="00FC2B12">
      <w:pPr>
        <w:pStyle w:val="NoSpacing"/>
      </w:pPr>
      <w:r w:rsidRPr="006B5B47">
        <w:rPr>
          <w:rStyle w:val="Heading2Char"/>
          <w:sz w:val="6"/>
        </w:rPr>
        <w:t xml:space="preserve"> </w:t>
      </w:r>
      <w:r w:rsidRPr="006B5B47">
        <w:rPr>
          <w:rStyle w:val="Heading2Char"/>
        </w:rPr>
        <w:t>Targeting T channels: Z944</w:t>
      </w:r>
      <w:r w:rsidR="00396206" w:rsidRPr="00165489">
        <w:rPr>
          <w:b/>
        </w:rPr>
        <w:t>:</w:t>
      </w:r>
      <w:r w:rsidRPr="007F4044">
        <w:rPr>
          <w:b/>
          <w:i/>
        </w:rPr>
        <w:t xml:space="preserve"> </w:t>
      </w:r>
      <w:r w:rsidRPr="007F4044">
        <w:t>Low threshold T-type calcium channels underpin the neuronal burst firing, a key component of epileptic oscillatory neuronal network firing in both genetic and acquired epilepsies</w:t>
      </w:r>
      <w:del w:id="77" w:author="Dominique Duncan" w:date="2016-03-08T12:04:00Z">
        <w:r w:rsidRPr="007F4044" w:rsidDel="005F7FCC">
          <w:delText xml:space="preserve"> </w:delText>
        </w:r>
      </w:del>
      <w:r w:rsidRPr="007F4044">
        <w:fldChar w:fldCharType="begin">
          <w:fldData xml:space="preserve">PEVuZE5vdGU+PENpdGU+PEF1dGhvcj5TYW5hYnJpYTwvQXV0aG9yPjxZZWFyPjIwMDE8L1llYXI+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</w:fldData>
        </w:fldChar>
      </w:r>
      <w:r w:rsidRPr="007F4044">
        <w:instrText xml:space="preserve"> ADDIN EN.CITE </w:instrText>
      </w:r>
      <w:r w:rsidRPr="007F4044">
        <w:fldChar w:fldCharType="begin">
          <w:fldData xml:space="preserve">PEVuZE5vdGU+PENpdGU+PEF1dGhvcj5TYW5hYnJpYTwvQXV0aG9yPjxZZWFyPjIwMDE8L1llYXI+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</w:fldData>
        </w:fldChar>
      </w:r>
      <w:r w:rsidRPr="007F4044">
        <w:instrText xml:space="preserve"> ADDIN EN.CITE.DATA </w:instrText>
      </w:r>
      <w:r w:rsidRPr="007F4044">
        <w:fldChar w:fldCharType="end"/>
      </w:r>
      <w:r w:rsidRPr="007F4044">
        <w:fldChar w:fldCharType="separate"/>
      </w:r>
      <w:hyperlink w:anchor="_ENREF_90" w:tooltip="Sanabria, 2001 #31690" w:history="1">
        <w:r w:rsidRPr="007F4044">
          <w:rPr>
            <w:noProof/>
            <w:vertAlign w:val="superscript"/>
          </w:rPr>
          <w:t>90</w:t>
        </w:r>
      </w:hyperlink>
      <w:r w:rsidRPr="007F4044">
        <w:rPr>
          <w:noProof/>
          <w:vertAlign w:val="superscript"/>
        </w:rPr>
        <w:t>,</w:t>
      </w:r>
      <w:del w:id="78" w:author="Dominique Duncan" w:date="2016-03-08T12:04:00Z">
        <w:r w:rsidRPr="007F4044" w:rsidDel="005F7FCC">
          <w:rPr>
            <w:noProof/>
            <w:vertAlign w:val="superscript"/>
          </w:rPr>
          <w:delText xml:space="preserve"> </w:delText>
        </w:r>
      </w:del>
      <w:hyperlink w:anchor="_ENREF_111" w:tooltip="Yaari, 2007 #31706" w:history="1">
        <w:r w:rsidRPr="007F4044">
          <w:rPr>
            <w:noProof/>
            <w:vertAlign w:val="superscript"/>
          </w:rPr>
          <w:t>111</w:t>
        </w:r>
      </w:hyperlink>
      <w:r w:rsidRPr="007F4044">
        <w:fldChar w:fldCharType="end"/>
      </w:r>
      <w:r w:rsidRPr="007F4044">
        <w:t xml:space="preserve">. T-Type channels play a critical role in acquired epileptogenesis, in particular temporal lobe epilepsy. In the </w:t>
      </w:r>
      <w:proofErr w:type="spellStart"/>
      <w:r w:rsidRPr="007F4044">
        <w:t>pilocarpine</w:t>
      </w:r>
      <w:proofErr w:type="spellEnd"/>
      <w:r w:rsidRPr="007F4044">
        <w:t xml:space="preserve">-induced SE model, </w:t>
      </w:r>
      <w:proofErr w:type="spellStart"/>
      <w:r w:rsidRPr="007F4044">
        <w:t>upregulation</w:t>
      </w:r>
      <w:proofErr w:type="spellEnd"/>
      <w:r w:rsidRPr="007F4044">
        <w:t xml:space="preserve"> of the T-type Ca2+ channel expression and T-type Ca2+ channel alters the intrinsic bursting firing properties of the hippocampal CA1 pyramidal cells that may be responsible for the initiation of epileptiform events</w:t>
      </w:r>
      <w:del w:id="79" w:author="Dominique Duncan" w:date="2016-03-08T12:03:00Z">
        <w:r w:rsidRPr="007F4044" w:rsidDel="005F7FCC">
          <w:delText xml:space="preserve"> </w:delText>
        </w:r>
      </w:del>
      <w:hyperlink w:anchor="_ENREF_90" w:tooltip="Sanabria, 2001 #31690" w:history="1">
        <w:r w:rsidRPr="007F4044">
          <w:fldChar w:fldCharType="begin">
            <w:fldData xml:space="preserve">PEVuZE5vdGU+PENpdGU+PEF1dGhvcj5TYW5hYnJpYTwvQXV0aG9yPjxZZWFyPjIwMDE8L1llYXI+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</w:fldData>
          </w:fldChar>
        </w:r>
        <w:r w:rsidRPr="007F4044">
          <w:instrText xml:space="preserve"> ADDIN EN.CITE </w:instrText>
        </w:r>
        <w:r w:rsidRPr="007F4044">
          <w:fldChar w:fldCharType="begin">
            <w:fldData xml:space="preserve">PEVuZE5vdGU+PENpdGU+PEF1dGhvcj5TYW5hYnJpYTwvQXV0aG9yPjxZZWFyPjIwMDE8L1llYXI+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</w:fldData>
          </w:fldChar>
        </w:r>
        <w:r w:rsidRPr="007F4044">
          <w:instrText xml:space="preserve"> ADDIN EN.CITE.DATA </w:instrText>
        </w:r>
        <w:r w:rsidRPr="007F4044">
          <w:fldChar w:fldCharType="end"/>
        </w:r>
        <w:r w:rsidRPr="007F4044">
          <w:fldChar w:fldCharType="separate"/>
        </w:r>
        <w:r w:rsidRPr="007F4044">
          <w:rPr>
            <w:noProof/>
            <w:vertAlign w:val="superscript"/>
          </w:rPr>
          <w:t>90</w:t>
        </w:r>
        <w:r w:rsidRPr="007F4044">
          <w:fldChar w:fldCharType="end"/>
        </w:r>
      </w:hyperlink>
      <w:r w:rsidRPr="007F4044">
        <w:t>. In the same model, a selective and transient increase in Cav3.2 mRNA expression in CA1 pyramidal neurons was found coupled with an up-regulation of T-type calcium currents</w:t>
      </w:r>
      <w:del w:id="80" w:author="Dominique Duncan" w:date="2016-03-08T12:03:00Z">
        <w:r w:rsidRPr="007F4044" w:rsidDel="005F7FCC">
          <w:delText xml:space="preserve"> </w:delText>
        </w:r>
      </w:del>
      <w:r w:rsidRPr="007F4044">
        <w:fldChar w:fldCharType="begin">
          <w:fldData xml:space="preserve">PEVuZE5vdGU+PENpdGU+PEF1dGhvcj5CZWNrZXI8L0F1dGhvcj48WWVhcj4yMDA4PC9ZZWFyPjxS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</w:fldData>
        </w:fldChar>
      </w:r>
      <w:r w:rsidRPr="007F4044">
        <w:instrText xml:space="preserve"> ADDIN EN.CITE </w:instrText>
      </w:r>
      <w:r w:rsidRPr="007F4044">
        <w:fldChar w:fldCharType="begin">
          <w:fldData xml:space="preserve">PEVuZE5vdGU+PENpdGU+PEF1dGhvcj5CZWNrZXI8L0F1dGhvcj48WWVhcj4yMDA4PC9ZZWFyPjxS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</w:fldData>
        </w:fldChar>
      </w:r>
      <w:r w:rsidRPr="007F4044">
        <w:instrText xml:space="preserve"> ADDIN EN.CITE.DATA </w:instrText>
      </w:r>
      <w:r w:rsidRPr="007F4044">
        <w:fldChar w:fldCharType="end"/>
      </w:r>
      <w:r w:rsidRPr="007F4044">
        <w:fldChar w:fldCharType="separate"/>
      </w:r>
      <w:hyperlink w:anchor="_ENREF_12" w:tooltip="Becker, 2008 #31694" w:history="1">
        <w:r w:rsidRPr="007F4044">
          <w:rPr>
            <w:noProof/>
            <w:vertAlign w:val="superscript"/>
          </w:rPr>
          <w:t>12</w:t>
        </w:r>
      </w:hyperlink>
      <w:r w:rsidRPr="007F4044">
        <w:rPr>
          <w:noProof/>
          <w:vertAlign w:val="superscript"/>
        </w:rPr>
        <w:t>,</w:t>
      </w:r>
      <w:del w:id="81" w:author="Dominique Duncan" w:date="2016-03-08T12:03:00Z">
        <w:r w:rsidRPr="007F4044" w:rsidDel="005F7FCC">
          <w:rPr>
            <w:noProof/>
            <w:vertAlign w:val="superscript"/>
          </w:rPr>
          <w:delText xml:space="preserve"> </w:delText>
        </w:r>
      </w:del>
      <w:hyperlink w:anchor="_ENREF_90" w:tooltip="Sanabria, 2001 #31690" w:history="1">
        <w:r w:rsidRPr="007F4044">
          <w:rPr>
            <w:noProof/>
            <w:vertAlign w:val="superscript"/>
          </w:rPr>
          <w:t>90</w:t>
        </w:r>
      </w:hyperlink>
      <w:r w:rsidRPr="007F4044">
        <w:rPr>
          <w:noProof/>
          <w:vertAlign w:val="superscript"/>
        </w:rPr>
        <w:t>,</w:t>
      </w:r>
      <w:del w:id="82" w:author="Dominique Duncan" w:date="2016-03-08T12:04:00Z">
        <w:r w:rsidRPr="007F4044" w:rsidDel="005F7FCC">
          <w:rPr>
            <w:noProof/>
            <w:vertAlign w:val="superscript"/>
          </w:rPr>
          <w:delText xml:space="preserve"> </w:delText>
        </w:r>
      </w:del>
      <w:hyperlink w:anchor="_ENREF_96" w:tooltip="Su, 2002 #31701" w:history="1">
        <w:r w:rsidRPr="007F4044">
          <w:rPr>
            <w:noProof/>
            <w:vertAlign w:val="superscript"/>
          </w:rPr>
          <w:t>96</w:t>
        </w:r>
      </w:hyperlink>
      <w:r w:rsidRPr="007F4044">
        <w:rPr>
          <w:noProof/>
          <w:vertAlign w:val="superscript"/>
        </w:rPr>
        <w:t>,</w:t>
      </w:r>
      <w:del w:id="83" w:author="Dominique Duncan" w:date="2016-03-08T12:04:00Z">
        <w:r w:rsidRPr="007F4044" w:rsidDel="005F7FCC">
          <w:rPr>
            <w:noProof/>
            <w:vertAlign w:val="superscript"/>
          </w:rPr>
          <w:delText xml:space="preserve"> </w:delText>
        </w:r>
      </w:del>
      <w:hyperlink w:anchor="_ENREF_111" w:tooltip="Yaari, 2007 #31706" w:history="1">
        <w:r w:rsidRPr="007F4044">
          <w:rPr>
            <w:noProof/>
            <w:vertAlign w:val="superscript"/>
          </w:rPr>
          <w:t>111</w:t>
        </w:r>
      </w:hyperlink>
      <w:r w:rsidRPr="007F4044">
        <w:fldChar w:fldCharType="end"/>
      </w:r>
      <w:r w:rsidRPr="007F4044">
        <w:t xml:space="preserve">. Critically knocking out the T-type channel gene, Cav3.2, prevented the development of epilepsy and associated neuropathology following </w:t>
      </w:r>
      <w:proofErr w:type="spellStart"/>
      <w:r w:rsidRPr="007F4044">
        <w:t>pilocarpine</w:t>
      </w:r>
      <w:proofErr w:type="spellEnd"/>
      <w:r w:rsidRPr="007F4044">
        <w:t xml:space="preserve"> induced SE</w:t>
      </w:r>
      <w:del w:id="84" w:author="Dominique Duncan" w:date="2016-03-08T12:04:00Z">
        <w:r w:rsidRPr="007F4044" w:rsidDel="005F7FCC">
          <w:delText xml:space="preserve"> </w:delText>
        </w:r>
      </w:del>
      <w:hyperlink w:anchor="_ENREF_12" w:tooltip="Becker, 2008 #31694" w:history="1">
        <w:r w:rsidRPr="007F4044">
          <w:fldChar w:fldCharType="begin">
            <w:fldData xml:space="preserve">PEVuZE5vdGU+PENpdGU+PEF1dGhvcj5CZWNrZXI8L0F1dGhvcj48WWVhcj4yMDA4PC9ZZWFyPjxS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</w:fldData>
          </w:fldChar>
        </w:r>
        <w:r w:rsidRPr="007F4044">
          <w:instrText xml:space="preserve"> ADDIN EN.CITE </w:instrText>
        </w:r>
        <w:r w:rsidRPr="007F4044">
          <w:fldChar w:fldCharType="begin">
            <w:fldData xml:space="preserve">PEVuZE5vdGU+PENpdGU+PEF1dGhvcj5CZWNrZXI8L0F1dGhvcj48WWVhcj4yMDA4PC9ZZWFyPjxS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</w:fldData>
          </w:fldChar>
        </w:r>
        <w:r w:rsidRPr="007F4044">
          <w:instrText xml:space="preserve"> ADDIN EN.CITE.DATA </w:instrText>
        </w:r>
        <w:r w:rsidRPr="007F4044">
          <w:fldChar w:fldCharType="end"/>
        </w:r>
        <w:r w:rsidRPr="007F4044">
          <w:fldChar w:fldCharType="separate"/>
        </w:r>
        <w:r w:rsidRPr="007F4044">
          <w:rPr>
            <w:noProof/>
            <w:vertAlign w:val="superscript"/>
          </w:rPr>
          <w:t>12</w:t>
        </w:r>
        <w:r w:rsidRPr="007F4044">
          <w:fldChar w:fldCharType="end"/>
        </w:r>
      </w:hyperlink>
      <w:r w:rsidRPr="007F4044">
        <w:t xml:space="preserve">. In a model of penetrating ballistic-like TBI in male rats, </w:t>
      </w:r>
      <w:proofErr w:type="spellStart"/>
      <w:r w:rsidRPr="007F4044">
        <w:t>ethosuximide</w:t>
      </w:r>
      <w:proofErr w:type="spellEnd"/>
      <w:r w:rsidR="00794395">
        <w:t xml:space="preserve">, </w:t>
      </w:r>
      <w:r w:rsidRPr="007F4044">
        <w:t>a relatively low</w:t>
      </w:r>
      <w:r w:rsidR="00794395">
        <w:t>-</w:t>
      </w:r>
      <w:r w:rsidRPr="007F4044">
        <w:t xml:space="preserve">potency and non-selective T-channel blocker, reduced the incidence, frequency and duration of early </w:t>
      </w:r>
      <w:proofErr w:type="spellStart"/>
      <w:r w:rsidRPr="007F4044">
        <w:t>nonconvulsive</w:t>
      </w:r>
      <w:proofErr w:type="spellEnd"/>
      <w:r w:rsidRPr="007F4044">
        <w:t xml:space="preserve"> seizures</w:t>
      </w:r>
      <w:del w:id="85" w:author="Dominique Duncan" w:date="2016-03-08T12:04:00Z">
        <w:r w:rsidRPr="007F4044" w:rsidDel="005F7FCC">
          <w:delText xml:space="preserve"> </w:delText>
        </w:r>
      </w:del>
      <w:hyperlink w:anchor="_ENREF_70" w:tooltip="Mountney, 2013 #6975" w:history="1">
        <w:r w:rsidRPr="007F4044">
          <w:fldChar w:fldCharType="begin">
            <w:fldData xml:space="preserve">PEVuZE5vdGU+PENpdGU+PEF1dGhvcj5Nb3VudG5leTwvQXV0aG9yPjxZZWFyPjIwMTM8L1llYXI+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</w:fldData>
          </w:fldChar>
        </w:r>
        <w:r w:rsidRPr="007F4044">
          <w:instrText xml:space="preserve"> ADDIN EN.CITE </w:instrText>
        </w:r>
        <w:r w:rsidRPr="007F4044">
          <w:fldChar w:fldCharType="begin">
            <w:fldData xml:space="preserve">PEVuZE5vdGU+PENpdGU+PEF1dGhvcj5Nb3VudG5leTwvQXV0aG9yPjxZZWFyPjIwMTM8L1llYXI+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70</w:t>
        </w:r>
        <w:r w:rsidRPr="007F4044">
          <w:fldChar w:fldCharType="end"/>
        </w:r>
      </w:hyperlink>
      <w:r w:rsidRPr="007F4044">
        <w:t xml:space="preserve">, but the authors did not study convulsive seizures. Z944 is a new high affinity selective pan-T type Calcium channel antagonist that inhibits absence seizures by </w:t>
      </w:r>
      <w:r w:rsidRPr="007F4044">
        <w:lastRenderedPageBreak/>
        <w:t>85-90% in the GAERS model</w:t>
      </w:r>
      <w:del w:id="86" w:author="Dominique Duncan" w:date="2016-03-08T12:04:00Z">
        <w:r w:rsidRPr="007F4044" w:rsidDel="005F7FCC">
          <w:delText xml:space="preserve"> </w:delText>
        </w:r>
      </w:del>
      <w:hyperlink w:anchor="_ENREF_101" w:tooltip="Tringham, 2012 #31685" w:history="1">
        <w:r w:rsidRPr="007F4044">
          <w:fldChar w:fldCharType="begin">
            <w:fldData xml:space="preserve">PEVuZE5vdGU+PENpdGU+PEF1dGhvcj5UcmluZ2hhbTwvQXV0aG9yPjxZZWFyPjIwMTI8L1llYXI+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</w:fldData>
          </w:fldChar>
        </w:r>
        <w:r w:rsidRPr="007F4044">
          <w:instrText xml:space="preserve"> ADDIN EN.CITE </w:instrText>
        </w:r>
        <w:r w:rsidRPr="007F4044">
          <w:fldChar w:fldCharType="begin">
            <w:fldData xml:space="preserve">PEVuZE5vdGU+PENpdGU+PEF1dGhvcj5UcmluZ2hhbTwvQXV0aG9yPjxZZWFyPjIwMTI8L1llYXI+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101</w:t>
        </w:r>
        <w:r w:rsidRPr="007F4044">
          <w:fldChar w:fldCharType="end"/>
        </w:r>
      </w:hyperlink>
      <w:r w:rsidRPr="007F4044">
        <w:t>. Z944 delays progression of seizures in the amygdala kindling model of acquired TLE</w:t>
      </w:r>
      <w:del w:id="87" w:author="Dominique Duncan" w:date="2016-03-08T12:04:00Z">
        <w:r w:rsidRPr="007F4044" w:rsidDel="005F7FCC">
          <w:delText xml:space="preserve"> </w:delText>
        </w:r>
      </w:del>
      <w:hyperlink w:anchor="_ENREF_17" w:tooltip="Casillas-Espinosa, 2015 #31386" w:history="1">
        <w:r w:rsidRPr="007F4044">
          <w:fldChar w:fldCharType="begin"/>
        </w:r>
        <w:r w:rsidRPr="007F4044">
          <w:instrText xml:space="preserve"> ADDIN EN.CITE &lt;EndNote&gt;&lt;Cite&gt;&lt;Author&gt;Casillas-Espinosa&lt;/Author&gt;&lt;Year&gt;2015&lt;/Year&gt;&lt;RecNum&gt;31386&lt;/RecNum&gt;&lt;DisplayText&gt;&lt;style face="superscript"&gt;17&lt;/style&gt;&lt;/DisplayText&gt;&lt;record&gt;&lt;rec-number&gt;31386&lt;/rec-number&gt;&lt;foreign-keys&gt;&lt;key app="EN" db-id="rar5zfffytxew4epzwdpe9sfd5tsvr02vwst"&gt;31386&lt;/key&gt;&lt;/foreign-keys&gt;&lt;ref-type name="Journal Article"&gt;17&lt;/ref-type&gt;&lt;contributors&gt;&lt;authors&gt;&lt;author&gt;Casillas-Espinosa, P. M.&lt;/author&gt;&lt;author&gt;Hicks, A.&lt;/author&gt;&lt;author&gt;Jeffreys, A.&lt;/author&gt;&lt;author&gt;Snutch, T. P.&lt;/author&gt;&lt;author&gt;O&amp;apos;Brien, T. J.&lt;/author&gt;&lt;author&gt;Powell, K. L.&lt;/author&gt;&lt;/authors&gt;&lt;/contributors&gt;&lt;auth-address&gt;The Department of Medicine, The University of Melbourne, Royal Melbourne Hospital, Melbourne, Australia.&amp;#xD;Michael Smith Laboratories, University of British Columbia, Vancouver, BC, Canada.&lt;/auth-address&gt;&lt;titles&gt;&lt;title&gt;Z944, a Novel Selective T-Type Calcium Channel Antagonist Delays the Progression of Seizures in the Amygdala Kindling Model&lt;/title&gt;&lt;secondary-title&gt;PLoS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one&lt;/abbr-1&gt;&lt;/alt-periodical&gt;&lt;pages&gt;e0130012&lt;/pages&gt;&lt;volume&gt;10&lt;/volume&gt;&lt;number&gt;8&lt;/number&gt;&lt;dates&gt;&lt;year&gt;2015&lt;/year&gt;&lt;/dates&gt;&lt;isbn&gt;1932-6203 (Electronic)&amp;#xD;1932-6203 (Linking)&lt;/isbn&gt;&lt;accession-num&gt;26274319&lt;/accession-num&gt;&lt;urls&gt;&lt;related-urls&gt;&lt;url&gt;http://www.ncbi.nlm.nih.gov/pubmed/26274319&lt;/url&gt;&lt;/related-urls&gt;&lt;/urls&gt;&lt;custom2&gt;4537250&lt;/custom2&gt;&lt;electronic-resource-num&gt;10.1371/journal.pone.0130012&lt;/electronic-resource-num&gt;&lt;/record&gt;&lt;/Cite&gt;&lt;/EndNote&gt;</w:instrText>
        </w:r>
        <w:r w:rsidRPr="007F4044">
          <w:fldChar w:fldCharType="separate"/>
        </w:r>
        <w:r w:rsidRPr="007F4044">
          <w:rPr>
            <w:noProof/>
            <w:vertAlign w:val="superscript"/>
          </w:rPr>
          <w:t>17</w:t>
        </w:r>
        <w:r w:rsidRPr="007F4044">
          <w:fldChar w:fldCharType="end"/>
        </w:r>
      </w:hyperlink>
      <w:r w:rsidRPr="007F4044">
        <w:t>, in the absence of any overt antiseizure effects on kindled seizures</w:t>
      </w:r>
      <w:del w:id="88" w:author="Dominique Duncan" w:date="2016-03-08T12:04:00Z">
        <w:r w:rsidRPr="007F4044" w:rsidDel="005F7FCC">
          <w:delText xml:space="preserve"> </w:delText>
        </w:r>
      </w:del>
      <w:hyperlink w:anchor="_ENREF_17" w:tooltip="Casillas-Espinosa, 2015 #31386" w:history="1">
        <w:r w:rsidRPr="007F4044">
          <w:fldChar w:fldCharType="begin"/>
        </w:r>
        <w:r w:rsidRPr="007F4044">
          <w:instrText xml:space="preserve"> ADDIN EN.CITE &lt;EndNote&gt;&lt;Cite&gt;&lt;Author&gt;Casillas-Espinosa&lt;/Author&gt;&lt;Year&gt;2015&lt;/Year&gt;&lt;RecNum&gt;31386&lt;/RecNum&gt;&lt;DisplayText&gt;&lt;style face="superscript"&gt;17&lt;/style&gt;&lt;/DisplayText&gt;&lt;record&gt;&lt;rec-number&gt;31386&lt;/rec-number&gt;&lt;foreign-keys&gt;&lt;key app="EN" db-id="rar5zfffytxew4epzwdpe9sfd5tsvr02vwst"&gt;31386&lt;/key&gt;&lt;/foreign-keys&gt;&lt;ref-type name="Journal Article"&gt;17&lt;/ref-type&gt;&lt;contributors&gt;&lt;authors&gt;&lt;author&gt;Casillas-Espinosa, P. M.&lt;/author&gt;&lt;author&gt;Hicks, A.&lt;/author&gt;&lt;author&gt;Jeffreys, A.&lt;/author&gt;&lt;author&gt;Snutch, T. P.&lt;/author&gt;&lt;author&gt;O&amp;apos;Brien, T. J.&lt;/author&gt;&lt;author&gt;Powell, K. L.&lt;/author&gt;&lt;/authors&gt;&lt;/contributors&gt;&lt;auth-address&gt;The Department of Medicine, The University of Melbourne, Royal Melbourne Hospital, Melbourne, Australia.&amp;#xD;Michael Smith Laboratories, University of British Columbia, Vancouver, BC, Canada.&lt;/auth-address&gt;&lt;titles&gt;&lt;title&gt;Z944, a Novel Selective T-Type Calcium Channel Antagonist Delays the Progression of Seizures in the Amygdala Kindling Model&lt;/title&gt;&lt;secondary-title&gt;PLoS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one&lt;/abbr-1&gt;&lt;/alt-periodical&gt;&lt;pages&gt;e0130012&lt;/pages&gt;&lt;volume&gt;10&lt;/volume&gt;&lt;number&gt;8&lt;/number&gt;&lt;dates&gt;&lt;year&gt;2015&lt;/year&gt;&lt;/dates&gt;&lt;isbn&gt;1932-6203 (Electronic)&amp;#xD;1932-6203 (Linking)&lt;/isbn&gt;&lt;accession-num&gt;26274319&lt;/accession-num&gt;&lt;urls&gt;&lt;related-urls&gt;&lt;url&gt;http://www.ncbi.nlm.nih.gov/pubmed/26274319&lt;/url&gt;&lt;/related-urls&gt;&lt;/urls&gt;&lt;custom2&gt;4537250&lt;/custom2&gt;&lt;electronic-resource-num&gt;10.1371/journal.pone.0130012&lt;/electronic-resource-num&gt;&lt;/record&gt;&lt;/Cite&gt;&lt;/EndNote&gt;</w:instrText>
        </w:r>
        <w:r w:rsidRPr="007F4044">
          <w:fldChar w:fldCharType="separate"/>
        </w:r>
        <w:r w:rsidRPr="007F4044">
          <w:rPr>
            <w:noProof/>
            <w:vertAlign w:val="superscript"/>
          </w:rPr>
          <w:t>17</w:t>
        </w:r>
        <w:r w:rsidRPr="007F4044">
          <w:fldChar w:fldCharType="end"/>
        </w:r>
      </w:hyperlink>
      <w:r w:rsidRPr="007F4044">
        <w:t xml:space="preserve">, O’Brien’s group has </w:t>
      </w:r>
      <w:r>
        <w:t xml:space="preserve">further </w:t>
      </w:r>
      <w:r w:rsidRPr="007F4044">
        <w:t>demonstrated that Z944, given 4hr after KA-induced SE for 4 weeks, can prevent spontaneous seizures 8-10 weeks post-SE (</w:t>
      </w:r>
      <w:r w:rsidRPr="006B5B47">
        <w:rPr>
          <w:b/>
        </w:rPr>
        <w:t>Figure 5</w:t>
      </w:r>
      <w:r w:rsidRPr="007F4044">
        <w:t>) and reduced expression of Ca</w:t>
      </w:r>
      <w:r w:rsidRPr="007F4044">
        <w:rPr>
          <w:vertAlign w:val="subscript"/>
        </w:rPr>
        <w:t>v</w:t>
      </w:r>
      <w:r w:rsidRPr="007F4044">
        <w:t>3.1 and Ca</w:t>
      </w:r>
      <w:r w:rsidRPr="007F4044">
        <w:rPr>
          <w:vertAlign w:val="subscript"/>
        </w:rPr>
        <w:t>v</w:t>
      </w:r>
      <w:r w:rsidRPr="007F4044">
        <w:t>3.2, channels in the hippocampus of Z944-treated post-SE rats lasting beyond its washout period (</w:t>
      </w:r>
      <w:r w:rsidRPr="006B5B47">
        <w:rPr>
          <w:b/>
        </w:rPr>
        <w:t>Figure 6</w:t>
      </w:r>
      <w:r w:rsidRPr="007F4044">
        <w:t>) (unpublished data).</w:t>
      </w:r>
    </w:p>
    <w:tbl>
      <w:tblPr>
        <w:tblStyle w:val="TableGrid"/>
        <w:tblW w:w="0" w:type="auto"/>
        <w:tblBorders>
          <w:insideH w:val="none" w:sz="0" w:space="0" w:color="auto"/>
        </w:tblBorders>
        <w:tblLayout w:type="fixed"/>
        <w:tblLook w:val="04A0" w:firstRow="1" w:lastRow="0" w:firstColumn="1" w:lastColumn="0" w:noHBand="0" w:noVBand="1"/>
      </w:tblPr>
      <w:tblGrid>
        <w:gridCol w:w="5778"/>
        <w:gridCol w:w="5238"/>
      </w:tblGrid>
      <w:tr w:rsidR="00FC2B12" w:rsidRPr="007F4044" w14:paraId="4FCE6E15" w14:textId="77777777" w:rsidTr="00934FC5">
        <w:tc>
          <w:tcPr>
            <w:tcW w:w="11016" w:type="dxa"/>
            <w:gridSpan w:val="2"/>
            <w:tcBorders>
              <w:bottom w:val="nil"/>
            </w:tcBorders>
          </w:tcPr>
          <w:p w14:paraId="7042DABD" w14:textId="77777777" w:rsidR="00FC2B12" w:rsidRPr="007F4044" w:rsidRDefault="00FC2B12" w:rsidP="00934FC5">
            <w:pPr>
              <w:rPr>
                <w:rFonts w:ascii="Arial" w:hAnsi="Arial" w:cs="Arial"/>
                <w:b/>
                <w:i/>
                <w:sz w:val="22"/>
                <w:szCs w:val="22"/>
              </w:rPr>
            </w:pPr>
            <w:r w:rsidRPr="007F4044">
              <w:rPr>
                <w:rFonts w:ascii="Arial" w:hAnsi="Arial" w:cs="Arial"/>
                <w:b/>
                <w:i/>
                <w:noProof/>
                <w:sz w:val="22"/>
                <w:szCs w:val="22"/>
              </w:rPr>
              <w:drawing>
                <wp:inline distT="0" distB="0" distL="0" distR="0" wp14:anchorId="58EA9061" wp14:editId="39B1AF42">
                  <wp:extent cx="6286500" cy="8958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944 IN POSTSE SZ OBRIEN 2 design.jpg"/>
                          <pic:cNvPicPr/>
                        </pic:nvPicPr>
                        <pic:blipFill>
                          <a:blip r:embed="rId13">
                            <a:extLst>
                              <a:ext uri="{28A0092B-C50C-407E-A947-70E740481C1C}">
                                <a14:useLocalDpi xmlns:a14="http://schemas.microsoft.com/office/drawing/2010/main" val="0"/>
                              </a:ext>
                            </a:extLst>
                          </a:blip>
                          <a:stretch>
                            <a:fillRect/>
                          </a:stretch>
                        </pic:blipFill>
                        <pic:spPr>
                          <a:xfrm>
                            <a:off x="0" y="0"/>
                            <a:ext cx="6286717" cy="895858"/>
                          </a:xfrm>
                          <a:prstGeom prst="rect">
                            <a:avLst/>
                          </a:prstGeom>
                        </pic:spPr>
                      </pic:pic>
                    </a:graphicData>
                  </a:graphic>
                </wp:inline>
              </w:drawing>
            </w:r>
          </w:p>
        </w:tc>
      </w:tr>
      <w:tr w:rsidR="00FC2B12" w:rsidRPr="007F4044" w14:paraId="1ED0A82B" w14:textId="77777777" w:rsidTr="00934FC5">
        <w:tc>
          <w:tcPr>
            <w:tcW w:w="5778" w:type="dxa"/>
            <w:tcBorders>
              <w:top w:val="nil"/>
              <w:bottom w:val="nil"/>
              <w:right w:val="nil"/>
            </w:tcBorders>
          </w:tcPr>
          <w:p w14:paraId="3D620B59" w14:textId="77777777" w:rsidR="00FC2B12" w:rsidRPr="007F4044" w:rsidRDefault="00FC2B12" w:rsidP="00934FC5">
            <w:pPr>
              <w:pStyle w:val="CaptionFigure"/>
            </w:pPr>
            <w:r w:rsidRPr="007F4044">
              <w:drawing>
                <wp:inline distT="0" distB="0" distL="0" distR="0" wp14:anchorId="709D3E88" wp14:editId="5B74D327">
                  <wp:extent cx="3429000" cy="88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944 IN POSTSE SZ OBRIEN 2 Sz.jpg"/>
                          <pic:cNvPicPr/>
                        </pic:nvPicPr>
                        <pic:blipFill>
                          <a:blip r:embed="rId14">
                            <a:extLst>
                              <a:ext uri="{28A0092B-C50C-407E-A947-70E740481C1C}">
                                <a14:useLocalDpi xmlns:a14="http://schemas.microsoft.com/office/drawing/2010/main" val="0"/>
                              </a:ext>
                            </a:extLst>
                          </a:blip>
                          <a:stretch>
                            <a:fillRect/>
                          </a:stretch>
                        </pic:blipFill>
                        <pic:spPr>
                          <a:xfrm>
                            <a:off x="0" y="0"/>
                            <a:ext cx="3429000" cy="889000"/>
                          </a:xfrm>
                          <a:prstGeom prst="rect">
                            <a:avLst/>
                          </a:prstGeom>
                        </pic:spPr>
                      </pic:pic>
                    </a:graphicData>
                  </a:graphic>
                </wp:inline>
              </w:drawing>
            </w:r>
          </w:p>
        </w:tc>
        <w:tc>
          <w:tcPr>
            <w:tcW w:w="5238" w:type="dxa"/>
            <w:tcBorders>
              <w:top w:val="nil"/>
              <w:left w:val="nil"/>
              <w:bottom w:val="nil"/>
            </w:tcBorders>
          </w:tcPr>
          <w:p w14:paraId="755A2880" w14:textId="77777777" w:rsidR="00FC2B12" w:rsidRPr="007F4044" w:rsidRDefault="00FC2B12" w:rsidP="00934FC5">
            <w:pPr>
              <w:pStyle w:val="CaptionFigure"/>
              <w:rPr>
                <w:i/>
                <w:iCs/>
                <w:color w:val="404040" w:themeColor="text1" w:themeTint="BF"/>
                <w:sz w:val="20"/>
                <w:szCs w:val="20"/>
              </w:rPr>
            </w:pPr>
            <w:r w:rsidRPr="007F4044">
              <w:rPr>
                <w:b/>
              </w:rPr>
              <w:t>Figure 5.</w:t>
            </w:r>
            <w:r w:rsidRPr="007F4044">
              <w:t xml:space="preserve">  Z944, a T channel blocker, has AEG effects in adult rats subjected to KA- SE. </w:t>
            </w:r>
            <w:r w:rsidRPr="007F4044">
              <w:rPr>
                <w:b/>
              </w:rPr>
              <w:t>A.</w:t>
            </w:r>
            <w:r w:rsidRPr="007F4044">
              <w:t xml:space="preserve"> Study design. Rats implanted with EEG electrodes underwent KA induced SE. After 4h of KA induced SE, rats were assigned to 5 different cohort groups. Rats were implanted with SC osmotic pumps containing either vehicle, Z944 (30mg/kg/day), or LEV (200mg/kg/day) that delivered the treatment continuously for 4 weeks.</w:t>
            </w:r>
          </w:p>
        </w:tc>
      </w:tr>
      <w:tr w:rsidR="00FC2B12" w:rsidRPr="007F4044" w14:paraId="61898548" w14:textId="77777777" w:rsidTr="00934FC5">
        <w:tc>
          <w:tcPr>
            <w:tcW w:w="11016" w:type="dxa"/>
            <w:gridSpan w:val="2"/>
            <w:tcBorders>
              <w:top w:val="nil"/>
            </w:tcBorders>
          </w:tcPr>
          <w:p w14:paraId="45D0423A" w14:textId="77777777" w:rsidR="00FC2B12" w:rsidRPr="007F4044" w:rsidRDefault="00FC2B12" w:rsidP="00934FC5">
            <w:pPr>
              <w:pStyle w:val="CaptionFigure"/>
              <w:rPr>
                <w:i/>
                <w:iCs/>
                <w:color w:val="404040" w:themeColor="text1" w:themeTint="BF"/>
                <w:sz w:val="20"/>
                <w:szCs w:val="20"/>
              </w:rPr>
            </w:pPr>
            <w:r w:rsidRPr="007F4044">
              <w:t xml:space="preserve">Immediately after the pump implantation, SE was stopped with diazepam and the rats underwent 4 weeks of continuous video-EEG. After 4 weeks of washout, EEG monitoring continued for 2 weeks. </w:t>
            </w:r>
            <w:r w:rsidRPr="007F4044">
              <w:rPr>
                <w:b/>
                <w:color w:val="000000" w:themeColor="text1"/>
              </w:rPr>
              <w:t>B-D.</w:t>
            </w:r>
            <w:r w:rsidRPr="007F4044">
              <w:rPr>
                <w:color w:val="000000" w:themeColor="text1"/>
              </w:rPr>
              <w:t xml:space="preserve"> Z944, but not levetiracetam, treated rats for 4 weeks after SE, have significantly less spontaneous seizures (</w:t>
            </w:r>
            <w:r w:rsidRPr="007F4044">
              <w:rPr>
                <w:b/>
                <w:color w:val="000000" w:themeColor="text1"/>
              </w:rPr>
              <w:t>B</w:t>
            </w:r>
            <w:r w:rsidRPr="007F4044">
              <w:rPr>
                <w:color w:val="000000" w:themeColor="text1"/>
              </w:rPr>
              <w:t>), but of the same duration (</w:t>
            </w:r>
            <w:r w:rsidRPr="007F4044">
              <w:rPr>
                <w:b/>
                <w:color w:val="000000" w:themeColor="text1"/>
              </w:rPr>
              <w:t>C</w:t>
            </w:r>
            <w:r w:rsidRPr="007F4044">
              <w:rPr>
                <w:color w:val="000000" w:themeColor="text1"/>
              </w:rPr>
              <w:t>), or seizure class (Racine scale) (</w:t>
            </w:r>
            <w:r w:rsidRPr="007F4044">
              <w:rPr>
                <w:b/>
                <w:color w:val="000000" w:themeColor="text1"/>
              </w:rPr>
              <w:t>D</w:t>
            </w:r>
            <w:r w:rsidRPr="007F4044">
              <w:rPr>
                <w:color w:val="000000" w:themeColor="text1"/>
              </w:rPr>
              <w:t>). Shams had no seizures. Data show means ± SEM. ***: P&lt;0.0001 between linked groups. (Casillas-Espinosa et al., Manuscript in Preparation).</w:t>
            </w:r>
          </w:p>
        </w:tc>
      </w:tr>
    </w:tbl>
    <w:p w14:paraId="73CB0FAB" w14:textId="77777777" w:rsidR="00FC2B12" w:rsidRPr="007F4044" w:rsidRDefault="00FC2B12" w:rsidP="00FC2B12">
      <w:pPr>
        <w:ind w:firstLine="360"/>
        <w:jc w:val="both"/>
        <w:rPr>
          <w:rFonts w:ascii="Arial" w:hAnsi="Arial" w:cs="Arial"/>
          <w:b/>
          <w:i/>
          <w:sz w:val="6"/>
          <w:szCs w:val="6"/>
        </w:rPr>
      </w:pPr>
    </w:p>
    <w:tbl>
      <w:tblPr>
        <w:tblStyle w:val="TableGrid"/>
        <w:tblW w:w="0" w:type="auto"/>
        <w:tblBorders>
          <w:insideH w:val="none" w:sz="0" w:space="0" w:color="auto"/>
        </w:tblBorders>
        <w:tblLook w:val="04A0" w:firstRow="1" w:lastRow="0" w:firstColumn="1" w:lastColumn="0" w:noHBand="0" w:noVBand="1"/>
      </w:tblPr>
      <w:tblGrid>
        <w:gridCol w:w="4718"/>
        <w:gridCol w:w="6298"/>
      </w:tblGrid>
      <w:tr w:rsidR="00FC2B12" w:rsidRPr="007F4044" w14:paraId="20DD8482" w14:textId="77777777" w:rsidTr="00934FC5">
        <w:tc>
          <w:tcPr>
            <w:tcW w:w="4718" w:type="dxa"/>
            <w:tcBorders>
              <w:top w:val="single" w:sz="4" w:space="0" w:color="auto"/>
              <w:bottom w:val="nil"/>
              <w:right w:val="nil"/>
            </w:tcBorders>
          </w:tcPr>
          <w:p w14:paraId="5024FE45" w14:textId="77777777" w:rsidR="00FC2B12" w:rsidRPr="007F4044" w:rsidRDefault="00FC2B12" w:rsidP="00934FC5">
            <w:pPr>
              <w:pStyle w:val="CaptionFigure"/>
              <w:rPr>
                <w:sz w:val="20"/>
                <w:szCs w:val="20"/>
              </w:rPr>
            </w:pPr>
            <w:r w:rsidRPr="007F4044">
              <w:drawing>
                <wp:inline distT="0" distB="0" distL="0" distR="0" wp14:anchorId="2BD560CD" wp14:editId="33EF65F3">
                  <wp:extent cx="2860873" cy="1209040"/>
                  <wp:effectExtent l="0" t="0" r="95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 expression Z944.jpg"/>
                          <pic:cNvPicPr/>
                        </pic:nvPicPr>
                        <pic:blipFill rotWithShape="1">
                          <a:blip r:embed="rId15">
                            <a:extLst>
                              <a:ext uri="{28A0092B-C50C-407E-A947-70E740481C1C}">
                                <a14:useLocalDpi xmlns:a14="http://schemas.microsoft.com/office/drawing/2010/main" val="0"/>
                              </a:ext>
                            </a:extLst>
                          </a:blip>
                          <a:srcRect r="35060"/>
                          <a:stretch/>
                        </pic:blipFill>
                        <pic:spPr bwMode="auto">
                          <a:xfrm>
                            <a:off x="0" y="0"/>
                            <a:ext cx="2862869" cy="1209884"/>
                          </a:xfrm>
                          <a:prstGeom prst="rect">
                            <a:avLst/>
                          </a:prstGeom>
                          <a:ln>
                            <a:noFill/>
                          </a:ln>
                          <a:extLst>
                            <a:ext uri="{53640926-AAD7-44d8-BBD7-CCE9431645EC}">
                              <a14:shadowObscured xmlns:a14="http://schemas.microsoft.com/office/drawing/2010/main"/>
                            </a:ext>
                          </a:extLst>
                        </pic:spPr>
                      </pic:pic>
                    </a:graphicData>
                  </a:graphic>
                </wp:inline>
              </w:drawing>
            </w:r>
          </w:p>
        </w:tc>
        <w:tc>
          <w:tcPr>
            <w:tcW w:w="6298" w:type="dxa"/>
            <w:tcBorders>
              <w:top w:val="single" w:sz="4" w:space="0" w:color="auto"/>
              <w:left w:val="nil"/>
              <w:bottom w:val="nil"/>
            </w:tcBorders>
          </w:tcPr>
          <w:p w14:paraId="363B6D51" w14:textId="77777777" w:rsidR="00FC2B12" w:rsidRPr="007F4044" w:rsidRDefault="00FC2B12" w:rsidP="00934FC5">
            <w:pPr>
              <w:pStyle w:val="CaptionFigure"/>
              <w:rPr>
                <w:i/>
                <w:iCs/>
                <w:color w:val="404040" w:themeColor="text1" w:themeTint="BF"/>
                <w:sz w:val="20"/>
                <w:szCs w:val="20"/>
              </w:rPr>
            </w:pPr>
            <w:r w:rsidRPr="00A71C7B">
              <w:rPr>
                <w:b/>
              </w:rPr>
              <w:t>Figure 6.</w:t>
            </w:r>
            <w:r w:rsidRPr="007F4044">
              <w:t xml:space="preserve"> </w:t>
            </w:r>
            <w:r>
              <w:t xml:space="preserve"> </w:t>
            </w:r>
            <w:r w:rsidRPr="007F4044">
              <w:t xml:space="preserve">Z944 treatment after SE reduced mRNA expression of T-type calcium channels in the hippocampus 9 weeks after the treatment ended (i.e., time of video-EEG in Figure 5. The relative mRNA expression to shams was used to assess the different groups.  </w:t>
            </w:r>
            <w:r w:rsidRPr="007F4044">
              <w:rPr>
                <w:b/>
              </w:rPr>
              <w:t>A.</w:t>
            </w:r>
            <w:r w:rsidRPr="007F4044">
              <w:t xml:space="preserve"> Ca</w:t>
            </w:r>
            <w:r w:rsidRPr="007F4044">
              <w:rPr>
                <w:vertAlign w:val="subscript"/>
              </w:rPr>
              <w:t xml:space="preserve">V </w:t>
            </w:r>
            <w:r w:rsidRPr="007F4044">
              <w:t xml:space="preserve">3.1 mRNA expression was significantly reduced in post-SE + Z944 treated animals when compared to post-SE + vehicle and post-SE+ levetiracetam (LEV) (* </w:t>
            </w:r>
            <w:r w:rsidRPr="007F4044">
              <w:rPr>
                <w:i/>
              </w:rPr>
              <w:t>p</w:t>
            </w:r>
            <w:r w:rsidRPr="007F4044">
              <w:t xml:space="preserve">&lt;0.05). </w:t>
            </w:r>
            <w:r w:rsidRPr="007F4044">
              <w:rPr>
                <w:b/>
              </w:rPr>
              <w:t>B.</w:t>
            </w:r>
            <w:r w:rsidRPr="007F4044">
              <w:t xml:space="preserve"> Similarly, Z944 treatment significantly reduced Ca</w:t>
            </w:r>
            <w:r w:rsidRPr="007F4044">
              <w:rPr>
                <w:vertAlign w:val="subscript"/>
              </w:rPr>
              <w:t xml:space="preserve">V </w:t>
            </w:r>
            <w:r w:rsidRPr="007F4044">
              <w:t>3.2 mRNA when compared to post-SE + vehicle (**</w:t>
            </w:r>
            <w:r w:rsidRPr="007F4044">
              <w:rPr>
                <w:i/>
              </w:rPr>
              <w:t>p&lt;</w:t>
            </w:r>
            <w:r w:rsidRPr="007F4044">
              <w:t xml:space="preserve">0.01) and post-SE + levetiracetam (* </w:t>
            </w:r>
            <w:r w:rsidRPr="007F4044">
              <w:rPr>
                <w:i/>
              </w:rPr>
              <w:t>p</w:t>
            </w:r>
            <w:r w:rsidRPr="007F4044">
              <w:t>&lt;0.05). mRNA Ca</w:t>
            </w:r>
            <w:r w:rsidRPr="007F4044">
              <w:rPr>
                <w:vertAlign w:val="subscript"/>
              </w:rPr>
              <w:t>V</w:t>
            </w:r>
            <w:r w:rsidRPr="007F4044">
              <w:t xml:space="preserve">3.2 expression was also reduced compared to shams (* </w:t>
            </w:r>
            <w:r w:rsidRPr="007F4044">
              <w:rPr>
                <w:i/>
              </w:rPr>
              <w:t>p</w:t>
            </w:r>
            <w:r w:rsidRPr="007F4044">
              <w:t>&lt;0.05).</w:t>
            </w:r>
          </w:p>
        </w:tc>
      </w:tr>
      <w:tr w:rsidR="00FC2B12" w:rsidRPr="007F4044" w14:paraId="154BB42E" w14:textId="77777777" w:rsidTr="00934FC5">
        <w:tc>
          <w:tcPr>
            <w:tcW w:w="11016" w:type="dxa"/>
            <w:gridSpan w:val="2"/>
            <w:tcBorders>
              <w:top w:val="nil"/>
            </w:tcBorders>
          </w:tcPr>
          <w:p w14:paraId="6D313F06" w14:textId="77777777" w:rsidR="00FC2B12" w:rsidRPr="007F4044" w:rsidRDefault="00FC2B12" w:rsidP="00934FC5">
            <w:pPr>
              <w:pStyle w:val="CaptionFigure"/>
              <w:rPr>
                <w:i/>
                <w:iCs/>
                <w:color w:val="404040" w:themeColor="text1" w:themeTint="BF"/>
                <w:sz w:val="20"/>
                <w:szCs w:val="20"/>
              </w:rPr>
            </w:pPr>
            <w:r w:rsidRPr="007F4044">
              <w:t xml:space="preserve">Relative mRNA expression is compared to shams. Sham groups were combined because there were no </w:t>
            </w:r>
            <w:r>
              <w:t xml:space="preserve">expression </w:t>
            </w:r>
            <w:r w:rsidRPr="007F4044">
              <w:t xml:space="preserve">differences across the CaV isoforms. Data shows mean + S.E.M., n=7-8. </w:t>
            </w:r>
            <w:r w:rsidRPr="007F4044">
              <w:rPr>
                <w:color w:val="000000" w:themeColor="text1"/>
              </w:rPr>
              <w:t>(Casillas-Espinosa et al., Manuscript in Preparation).</w:t>
            </w:r>
          </w:p>
        </w:tc>
      </w:tr>
    </w:tbl>
    <w:p w14:paraId="4449F5C3" w14:textId="08E30EDF" w:rsidR="00FC2B12" w:rsidRPr="00A71C7B" w:rsidRDefault="00FC2B12" w:rsidP="00FC2B12">
      <w:pPr>
        <w:pStyle w:val="NoSpacing"/>
      </w:pPr>
      <w:r w:rsidRPr="007F4044">
        <w:t xml:space="preserve">These findings raise the possibility that Z944 may have AEG effects against acquired epilepsies. We will use here the LFPI model of PTE, which demonstrates epilepsy with both convulsive and </w:t>
      </w:r>
      <w:proofErr w:type="spellStart"/>
      <w:r w:rsidRPr="007F4044">
        <w:t>nonconvulsive</w:t>
      </w:r>
      <w:proofErr w:type="spellEnd"/>
      <w:r w:rsidRPr="007F4044">
        <w:t xml:space="preserve"> seizures to determine whether Z944 modifies early stage candidate EEG/plasma biomarkers of PTEgenesis (Aim 1C-D) and if it has AEG effects on both convulsive and </w:t>
      </w:r>
      <w:proofErr w:type="spellStart"/>
      <w:r w:rsidRPr="007F4044">
        <w:t>nonconvulsive</w:t>
      </w:r>
      <w:proofErr w:type="spellEnd"/>
      <w:r w:rsidRPr="007F4044">
        <w:t xml:space="preserve"> seizures post-TBI (Aim 2). We will also use Ca</w:t>
      </w:r>
      <w:r w:rsidRPr="007F4044">
        <w:rPr>
          <w:vertAlign w:val="subscript"/>
        </w:rPr>
        <w:t>v</w:t>
      </w:r>
      <w:r w:rsidRPr="007F4044">
        <w:t>3.1, Ca</w:t>
      </w:r>
      <w:r w:rsidRPr="007F4044">
        <w:rPr>
          <w:vertAlign w:val="subscript"/>
        </w:rPr>
        <w:t>v</w:t>
      </w:r>
      <w:r w:rsidRPr="007F4044">
        <w:t>3.2, and Ca</w:t>
      </w:r>
      <w:r w:rsidRPr="007F4044">
        <w:rPr>
          <w:vertAlign w:val="subscript"/>
        </w:rPr>
        <w:t>v</w:t>
      </w:r>
      <w:r w:rsidRPr="007F4044">
        <w:t>3.3 mRNA levels as targets to determine the target relevance and optimal treatment window in the LFP model (Aims 1A, 1B). If selected for Aim 2 (AEG trial), the effects of Z944 will also be correlated with the MRI data [i.e., apparent diffusion coefficient (</w:t>
      </w:r>
      <w:proofErr w:type="spellStart"/>
      <w:r w:rsidRPr="007F4044">
        <w:t>Dav</w:t>
      </w:r>
      <w:proofErr w:type="spellEnd"/>
      <w:r w:rsidRPr="007F4044">
        <w:t xml:space="preserve">)] in the thalamus and cortex), which implicated the thalamocortical network in the </w:t>
      </w:r>
      <w:proofErr w:type="spellStart"/>
      <w:r w:rsidRPr="007F4044">
        <w:t>ictogenic</w:t>
      </w:r>
      <w:proofErr w:type="spellEnd"/>
      <w:r w:rsidRPr="007F4044">
        <w:t xml:space="preserve"> network of post-TBI seizures</w:t>
      </w:r>
      <w:del w:id="89" w:author="Dominique Duncan" w:date="2016-03-08T12:04:00Z">
        <w:r w:rsidRPr="007F4044" w:rsidDel="005F7FCC">
          <w:delText xml:space="preserve"> </w:delText>
        </w:r>
      </w:del>
      <w:hyperlink w:anchor="_ENREF_45" w:tooltip="Immonen, 2013 #7746" w:history="1">
        <w:r w:rsidRPr="007F4044">
          <w:fldChar w:fldCharType="begin">
            <w:fldData xml:space="preserve">PEVuZE5vdGU+PENpdGU+PEF1dGhvcj5JbW1vbmVuPC9BdXRob3I+PFllYXI+MjAxMzwvWWVhcj48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</w:fldData>
          </w:fldChar>
        </w:r>
        <w:r w:rsidRPr="007F4044">
          <w:instrText xml:space="preserve"> ADDIN EN.CITE </w:instrText>
        </w:r>
        <w:r w:rsidRPr="007F4044">
          <w:fldChar w:fldCharType="begin">
            <w:fldData xml:space="preserve">PEVuZE5vdGU+PENpdGU+PEF1dGhvcj5JbW1vbmVuPC9BdXRob3I+PFllYXI+MjAxMzwvWWVhcj48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</w:fldData>
          </w:fldChar>
        </w:r>
        <w:r w:rsidRPr="007F4044">
          <w:instrText xml:space="preserve"> ADDIN EN.CITE.DATA </w:instrText>
        </w:r>
        <w:r w:rsidRPr="007F4044">
          <w:fldChar w:fldCharType="end"/>
        </w:r>
        <w:r w:rsidRPr="007F4044">
          <w:fldChar w:fldCharType="separate"/>
        </w:r>
        <w:r w:rsidRPr="007F4044">
          <w:rPr>
            <w:noProof/>
            <w:vertAlign w:val="superscript"/>
          </w:rPr>
          <w:t>45</w:t>
        </w:r>
        <w:r w:rsidRPr="007F4044">
          <w:fldChar w:fldCharType="end"/>
        </w:r>
      </w:hyperlink>
      <w:r w:rsidRPr="007F4044">
        <w:t>.</w:t>
      </w:r>
    </w:p>
    <w:p w14:paraId="64661121" w14:textId="09BE43A0" w:rsidR="00FC2B12" w:rsidRPr="00DA5383" w:rsidRDefault="00FC2B12" w:rsidP="00FC2B12">
      <w:pPr>
        <w:pStyle w:val="NoSpacing"/>
      </w:pPr>
      <w:r w:rsidRPr="006B5B47">
        <w:rPr>
          <w:rStyle w:val="Heading2Char"/>
        </w:rPr>
        <w:t>Targeting IL-1</w:t>
      </w:r>
      <w:r w:rsidRPr="006B5B47">
        <w:rPr>
          <w:rStyle w:val="Heading2Char"/>
          <w:rFonts w:ascii="Symbol" w:hAnsi="Symbol"/>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r w:rsidRPr="006B5B47">
        <w:rPr>
          <w:rStyle w:val="Heading2Char"/>
        </w:rPr>
        <w:t></w:t>
      </w:r>
      <w:proofErr w:type="spellStart"/>
      <w:r w:rsidRPr="006B5B47">
        <w:rPr>
          <w:rStyle w:val="Heading2Char"/>
        </w:rPr>
        <w:t>Kineret</w:t>
      </w:r>
      <w:proofErr w:type="spellEnd"/>
      <w:r w:rsidRPr="006B5B47">
        <w:rPr>
          <w:rStyle w:val="Heading2Char"/>
        </w:rPr>
        <w:t>, VX-765</w:t>
      </w:r>
      <w:r w:rsidRPr="007F4044">
        <w:rPr>
          <w:rStyle w:val="Heading2Char"/>
          <w:i/>
        </w:rPr>
        <w:t>:</w:t>
      </w:r>
      <w:r w:rsidRPr="007F4044">
        <w:rPr>
          <w:b/>
          <w:i/>
        </w:rPr>
        <w:t xml:space="preserve"> </w:t>
      </w:r>
      <w:r w:rsidRPr="007F4044">
        <w:t>Small cohorts show increased susceptibility to either hemorrhagic injury or PTE in individuals with polymorphisms of the IL-1 receptor antagonist (IL-1ra) gene</w:t>
      </w:r>
      <w:bookmarkStart w:id="90" w:name="_GoBack"/>
      <w:bookmarkEnd w:id="90"/>
      <w:del w:id="91" w:author="Dominique Duncan" w:date="2016-03-08T12:18:00Z">
        <w:r w:rsidRPr="007F4044" w:rsidDel="008379D0">
          <w:delText xml:space="preserve"> </w:delText>
        </w:r>
      </w:del>
      <w:hyperlink w:anchor="_ENREF_42" w:tooltip="Hadjigeorgiou, 2005 #19737" w:history="1">
        <w:r w:rsidRPr="007F4044">
          <w:fldChar w:fldCharType="begin">
            <w:fldData xml:space="preserve">PEVuZE5vdGU+PENpdGU+PEF1dGhvcj5IYWRqaWdlb3JnaW91PC9BdXRob3I+PFllYXI+MjAwNTwv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</w:fldData>
          </w:fldChar>
        </w:r>
        <w:r w:rsidRPr="007F4044">
          <w:instrText xml:space="preserve"> ADDIN EN.CITE </w:instrText>
        </w:r>
        <w:r w:rsidRPr="007F4044">
          <w:fldChar w:fldCharType="begin">
            <w:fldData xml:space="preserve">PEVuZE5vdGU+PENpdGU+PEF1dGhvcj5IYWRqaWdlb3JnaW91PC9BdXRob3I+PFllYXI+MjAwNTwv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</w:fldData>
          </w:fldChar>
        </w:r>
        <w:r w:rsidRPr="007F4044">
          <w:instrText xml:space="preserve"> ADDIN EN.CITE.DATA </w:instrText>
        </w:r>
        <w:r w:rsidRPr="007F4044">
          <w:fldChar w:fldCharType="end"/>
        </w:r>
        <w:r w:rsidRPr="007F4044">
          <w:fldChar w:fldCharType="separate"/>
        </w:r>
        <w:r w:rsidRPr="007F4044">
          <w:rPr>
            <w:noProof/>
            <w:vertAlign w:val="superscript"/>
          </w:rPr>
          <w:t>42</w:t>
        </w:r>
        <w:r w:rsidRPr="007F4044">
          <w:fldChar w:fldCharType="end"/>
        </w:r>
      </w:hyperlink>
      <w:r w:rsidRPr="007F4044">
        <w:t xml:space="preserve"> or of the IL-1</w:t>
      </w:r>
      <w:r w:rsidRPr="007F4044">
        <w:rPr>
          <w:rFonts w:ascii="Symbol" w:hAnsi="Symbol"/>
        </w:rPr>
        <w:t></w:t>
      </w:r>
      <w:r w:rsidRPr="007F4044">
        <w:t xml:space="preserve"> gene respectively</w:t>
      </w:r>
      <w:hyperlink w:anchor="_ENREF_25" w:tooltip="Diamond, 2015 #1541" w:history="1">
        <w:r w:rsidRPr="007F4044">
          <w:fldChar w:fldCharType="begin"/>
        </w:r>
        <w:r w:rsidRPr="007F4044">
          <w:instrText xml:space="preserve"> ADDIN EN.CITE &lt;EndNote&gt;&lt;Cite&gt;&lt;Author&gt;Diamond&lt;/Author&gt;&lt;Year&gt;2015&lt;/Year&gt;&lt;RecNum&gt;1541&lt;/RecNum&gt;&lt;DisplayText&gt;&lt;style face="superscript"&gt;25&lt;/style&gt;&lt;/DisplayText&gt;&lt;record&gt;&lt;rec-number&gt;1541&lt;/rec-number&gt;&lt;foreign-keys&gt;&lt;key app="EN" db-id="rar5zfffytxew4epzwdpe9sfd5tsvr02vwst"&gt;1541&lt;/key&gt;&lt;/foreign-keys&gt;&lt;ref-type name="Journal Article"&gt;17&lt;/ref-type&gt;&lt;contributors&gt;&lt;authors&gt;&lt;author&gt;Diamond, M. L.&lt;/author&gt;&lt;author&gt;Ritter, A. C.&lt;/author&gt;&lt;author&gt;Failla, M. D.&lt;/author&gt;&lt;author&gt;Boles, J. A.&lt;/author&gt;&lt;author&gt;Conley, Y. P.&lt;/author&gt;&lt;author&gt;Kochanek, P. M.&lt;/author&gt;&lt;author&gt;Wagner, A. K.&lt;/author&gt;&lt;/authors&gt;&lt;/contributors&gt;&lt;auth-address&gt;Department of Physical Medicine and Rehabilitation, University of Pittsburgh, Pittsburgh, Pennsylvania, U.S.A.&amp;#xD;Center for Neuroscience, University of Pittsburgh, Pittsburgh, Pennsylvania, U.S.A.&amp;#xD;Department of Health Promotion and Development, University of Pittsburgh, Pittsburgh, Pennsylvania, U.S.A.&amp;#xD;Safar Center for Resuscitation Research, University of Pittsburgh, Pittsburgh, Pennsylvania, U.S.A.&amp;#xD;Department of Critical Care Medicine, University of Pittsburgh, Pittsburgh, Pennsylvania, U.S.A.&lt;/auth-address&gt;&lt;titles&gt;&lt;title&gt;IL-1beta associations with posttraumatic epilepsy development: A genetics and biomarker cohort study&lt;/title&gt;&lt;secondary-title&gt;Epilepsia&lt;/secondary-title&gt;&lt;alt-title&gt;Epilepsia&lt;/alt-title&gt;&lt;/titles&gt;&lt;periodical&gt;&lt;full-title&gt;Epilepsia&lt;/full-title&gt;&lt;abbr-1&gt;Epilepsia&lt;/abbr-1&gt;&lt;/periodical&gt;&lt;alt-periodical&gt;&lt;full-title&gt;Epilepsia&lt;/full-title&gt;&lt;abbr-1&gt;Epilepsia&lt;/abbr-1&gt;&lt;/alt-periodical&gt;&lt;pages&gt;991-1001&lt;/pages&gt;&lt;volume&gt;56&lt;/volume&gt;&lt;number&gt;7&lt;/number&gt;&lt;dates&gt;&lt;year&gt;2015&lt;/year&gt;&lt;pub-dates&gt;&lt;date&gt;Jul&lt;/date&gt;&lt;/pub-dates&gt;&lt;/dates&gt;&lt;isbn&gt;1528-1167 (Electronic)&amp;#xD;0013-9580 (Linking)&lt;/isbn&gt;&lt;accession-num&gt;26149793&lt;/accession-num&gt;&lt;urls&gt;&lt;related-urls&gt;&lt;url&gt;http://www.ncbi.nlm.nih.gov/pubmed/26149793&lt;/url&gt;&lt;/related-urls&gt;&lt;/urls&gt;&lt;electronic-resource-num&gt;10.1111/epi.13100&lt;/electronic-resource-num&gt;&lt;/record&gt;&lt;/Cite&gt;&lt;/EndNote&gt;</w:instrText>
        </w:r>
        <w:r w:rsidRPr="007F4044">
          <w:fldChar w:fldCharType="separate"/>
        </w:r>
        <w:r w:rsidRPr="007F4044">
          <w:rPr>
            <w:noProof/>
            <w:vertAlign w:val="superscript"/>
          </w:rPr>
          <w:t>25</w:t>
        </w:r>
        <w:r w:rsidRPr="007F4044">
          <w:fldChar w:fldCharType="end"/>
        </w:r>
      </w:hyperlink>
      <w:r w:rsidRPr="007F4044">
        <w:t>. Inflammatory responses post-TBI with increase in IL-1</w:t>
      </w:r>
      <w:r w:rsidRPr="007F4044">
        <w:rPr>
          <w:rFonts w:ascii="Symbol" w:hAnsi="Symbol"/>
        </w:rPr>
        <w:t></w:t>
      </w:r>
      <w:r w:rsidRPr="007F4044">
        <w:t xml:space="preserve"> </w:t>
      </w:r>
      <w:proofErr w:type="gramStart"/>
      <w:r w:rsidRPr="007F4044">
        <w:t>have</w:t>
      </w:r>
      <w:proofErr w:type="gramEnd"/>
      <w:r w:rsidRPr="007F4044">
        <w:t xml:space="preserve"> also been shown in rat LFPI</w:t>
      </w:r>
      <w:del w:id="92" w:author="Dominique Duncan" w:date="2016-03-08T12:05:00Z">
        <w:r w:rsidRPr="007F4044" w:rsidDel="005F7FCC">
          <w:delText xml:space="preserve"> </w:delText>
        </w:r>
      </w:del>
      <w:hyperlink w:anchor="_ENREF_59" w:tooltip="Kinoshita, 2002 #22675" w:history="1">
        <w:r w:rsidRPr="007F4044">
          <w:fldChar w:fldCharType="begin">
            <w:fldData xml:space="preserve">PEVuZE5vdGU+PENpdGU+PEF1dGhvcj5LaW5vc2hpdGE8L0F1dGhvcj48WWVhcj4yMDAyPC9ZZWFy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</w:fldData>
          </w:fldChar>
        </w:r>
        <w:r w:rsidRPr="007F4044">
          <w:instrText xml:space="preserve"> ADDIN EN.CITE </w:instrText>
        </w:r>
        <w:r w:rsidRPr="007F4044">
          <w:fldChar w:fldCharType="begin">
            <w:fldData xml:space="preserve">PEVuZE5vdGU+PENpdGU+PEF1dGhvcj5LaW5vc2hpdGE8L0F1dGhvcj48WWVhcj4yMDAyPC9ZZWFy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</w:fldData>
          </w:fldChar>
        </w:r>
        <w:r w:rsidRPr="007F4044">
          <w:instrText xml:space="preserve"> ADDIN EN.CITE.DATA </w:instrText>
        </w:r>
        <w:r w:rsidRPr="007F4044">
          <w:fldChar w:fldCharType="end"/>
        </w:r>
        <w:r w:rsidRPr="007F4044">
          <w:fldChar w:fldCharType="separate"/>
        </w:r>
        <w:r w:rsidRPr="007F4044">
          <w:rPr>
            <w:noProof/>
            <w:vertAlign w:val="superscript"/>
          </w:rPr>
          <w:t>59</w:t>
        </w:r>
        <w:r w:rsidRPr="007F4044">
          <w:fldChar w:fldCharType="end"/>
        </w:r>
      </w:hyperlink>
      <w:r w:rsidRPr="007F4044">
        <w:t xml:space="preserve"> during the first day of TBI (peak at 3hr). Mild LFPI in rats increased IL-1</w:t>
      </w:r>
      <w:r w:rsidRPr="007F4044">
        <w:rPr>
          <w:rFonts w:ascii="Symbol" w:hAnsi="Symbol"/>
        </w:rPr>
        <w:t></w:t>
      </w:r>
      <w:r w:rsidRPr="007F4044">
        <w:t xml:space="preserve"> and </w:t>
      </w:r>
      <w:proofErr w:type="spellStart"/>
      <w:r w:rsidRPr="007F4044">
        <w:t>microgliosis</w:t>
      </w:r>
      <w:proofErr w:type="spellEnd"/>
      <w:r w:rsidRPr="007F4044">
        <w:t xml:space="preserve"> in the hippocampus and cortex within 3-6hr</w:t>
      </w:r>
      <w:del w:id="93" w:author="Dominique Duncan" w:date="2016-03-08T12:04:00Z">
        <w:r w:rsidRPr="007F4044" w:rsidDel="005F7FCC">
          <w:delText xml:space="preserve"> </w:delText>
        </w:r>
      </w:del>
      <w:hyperlink w:anchor="_ENREF_74" w:tooltip="Perez-Polo, 2013 #7985" w:history="1">
        <w:r w:rsidRPr="007F4044">
          <w:fldChar w:fldCharType="begin">
            <w:fldData xml:space="preserve">PEVuZE5vdGU+PENpdGU+PEF1dGhvcj5QZXJlei1Qb2xvPC9BdXRob3I+PFllYXI+MjAxMzwvWWVh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</w:fldData>
          </w:fldChar>
        </w:r>
        <w:r w:rsidRPr="007F4044">
          <w:instrText xml:space="preserve"> ADDIN EN.CITE </w:instrText>
        </w:r>
        <w:r w:rsidRPr="007F4044">
          <w:fldChar w:fldCharType="begin">
            <w:fldData xml:space="preserve">PEVuZE5vdGU+PENpdGU+PEF1dGhvcj5QZXJlei1Qb2xvPC9BdXRob3I+PFllYXI+MjAxMzwvWWVh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74</w:t>
        </w:r>
        <w:r w:rsidRPr="007F4044">
          <w:fldChar w:fldCharType="end"/>
        </w:r>
      </w:hyperlink>
      <w:r w:rsidRPr="007F4044">
        <w:t xml:space="preserve">, whereas a single injection of </w:t>
      </w:r>
      <w:proofErr w:type="spellStart"/>
      <w:r w:rsidRPr="007F4044">
        <w:t>Kineret</w:t>
      </w:r>
      <w:proofErr w:type="spellEnd"/>
      <w:r w:rsidRPr="007F4044">
        <w:t xml:space="preserve"> (IL-1ra, 75µg </w:t>
      </w:r>
      <w:proofErr w:type="spellStart"/>
      <w:r w:rsidRPr="007F4044">
        <w:t>i.p</w:t>
      </w:r>
      <w:proofErr w:type="spellEnd"/>
      <w:r w:rsidRPr="007F4044">
        <w:t xml:space="preserve">.) 30min after LFPI reduces </w:t>
      </w:r>
      <w:proofErr w:type="spellStart"/>
      <w:r w:rsidRPr="007F4044">
        <w:t>microgliosis</w:t>
      </w:r>
      <w:proofErr w:type="spellEnd"/>
      <w:r w:rsidRPr="007F4044">
        <w:t xml:space="preserve">, prevents loss of myelin basic protein (MBP) and neuronal loss and improves </w:t>
      </w:r>
      <w:proofErr w:type="spellStart"/>
      <w:r w:rsidRPr="007F4044">
        <w:t>locomotor</w:t>
      </w:r>
      <w:proofErr w:type="spellEnd"/>
      <w:r w:rsidRPr="007F4044">
        <w:t xml:space="preserve"> behavior in the foot fault test at 18d</w:t>
      </w:r>
      <w:hyperlink w:anchor="_ENREF_75" w:tooltip="Perez-Polo, 2016 #1472" w:history="1">
        <w:r w:rsidRPr="007F4044">
          <w:fldChar w:fldCharType="begin"/>
        </w:r>
        <w:r w:rsidRPr="007F4044">
          <w:instrText xml:space="preserve"> ADDIN EN.CITE &lt;EndNote&gt;&lt;Cite&gt;&lt;Author&gt;Perez-Polo&lt;/Author&gt;&lt;Year&gt;2016&lt;/Year&gt;&lt;RecNum&gt;1472&lt;/RecNum&gt;&lt;DisplayText&gt;&lt;style face="superscript"&gt;75&lt;/style&gt;&lt;/DisplayText&gt;&lt;record&gt;&lt;rec-number&gt;1472&lt;/rec-number&gt;&lt;foreign-keys&gt;&lt;key app="EN" db-id="rar5zfffytxew4epzwdpe9sfd5tsvr02vwst"&gt;1472&lt;/key&gt;&lt;/foreign-keys&gt;&lt;ref-type name="Journal Article"&gt;17&lt;/ref-type&gt;&lt;contributors&gt;&lt;authors&gt;&lt;author&gt;Perez-Polo, J. R.&lt;/author&gt;&lt;author&gt;Rea, H. C.&lt;/author&gt;&lt;author&gt;Johnson, K. M.&lt;/author&gt;&lt;author&gt;Parsley, M. A.&lt;/author&gt;&lt;author&gt;Unabia, G. C.&lt;/author&gt;&lt;author&gt;Xu, G. Y.&lt;/author&gt;&lt;author&gt;Prough, D.&lt;/author&gt;&lt;author&gt;DeWitt, D. S.&lt;/author&gt;&lt;author&gt;Paulucci-Holthauzen, A. A.&lt;/author&gt;&lt;author&gt;Werrbach-Perez, K.&lt;/author&gt;&lt;author&gt;Hulsebosch, C. E.&lt;/author&gt;&lt;/authors&gt;&lt;/contributors&gt;&lt;auth-address&gt;University of Texas Medical Branch, Galveston, Texas.&lt;/auth-address&gt;&lt;titles&gt;&lt;title&gt;Inflammatory cytokine receptor blockade in a rodent model of mild traumatic brain injury&lt;/title&gt;&lt;secondary-title&gt;J Neurosci Res&lt;/secondary-title&gt;&lt;alt-title&gt;Journal of neuroscience research&lt;/alt-title&gt;&lt;/titles&gt;&lt;periodical&gt;&lt;full-title&gt;J Neurosci Res&lt;/full-title&gt;&lt;abbr-1&gt;Journal of neuroscience research&lt;/abbr-1&gt;&lt;/periodical&gt;&lt;alt-periodical&gt;&lt;full-title&gt;J Neurosci Res&lt;/full-title&gt;&lt;abbr-1&gt;Journal of neuroscience research&lt;/abbr-1&gt;&lt;/alt-periodical&gt;&lt;pages&gt;27-38&lt;/pages&gt;&lt;volume&gt;94&lt;/volume&gt;&lt;number&gt;1&lt;/number&gt;&lt;dates&gt;&lt;year&gt;2016&lt;/year&gt;&lt;pub-dates&gt;&lt;date&gt;Jan&lt;/date&gt;&lt;/pub-dates&gt;&lt;/dates&gt;&lt;isbn&gt;1097-4547 (Electronic)&amp;#xD;0360-4012 (Linking)&lt;/isbn&gt;&lt;accession-num&gt;26172557&lt;/accession-num&gt;&lt;urls&gt;&lt;related-urls&gt;&lt;url&gt;http://www.ncbi.nlm.nih.gov/pubmed/26172557&lt;/url&gt;&lt;/related-urls&gt;&lt;/urls&gt;&lt;electronic-resource-num&gt;10.1002/jnr.23617&lt;/electronic-resource-num&gt;&lt;/record&gt;&lt;/Cite&gt;&lt;/EndNote&gt;</w:instrText>
        </w:r>
        <w:r w:rsidRPr="007F4044">
          <w:fldChar w:fldCharType="separate"/>
        </w:r>
        <w:r w:rsidRPr="007F4044">
          <w:rPr>
            <w:noProof/>
            <w:vertAlign w:val="superscript"/>
          </w:rPr>
          <w:t>75</w:t>
        </w:r>
        <w:r w:rsidRPr="007F4044">
          <w:fldChar w:fldCharType="end"/>
        </w:r>
      </w:hyperlink>
      <w:r w:rsidRPr="007F4044">
        <w:t xml:space="preserve">. </w:t>
      </w:r>
      <w:proofErr w:type="spellStart"/>
      <w:r w:rsidRPr="007F4044">
        <w:t>Kineret</w:t>
      </w:r>
      <w:proofErr w:type="spellEnd"/>
      <w:r w:rsidRPr="007F4044">
        <w:t xml:space="preserve"> immediately after TBI in rats also reduced inflammation and injury</w:t>
      </w:r>
      <w:del w:id="94" w:author="Dominique Duncan" w:date="2016-03-08T12:04:00Z">
        <w:r w:rsidRPr="007F4044" w:rsidDel="005F7FCC">
          <w:delText xml:space="preserve"> in </w:delText>
        </w:r>
      </w:del>
      <w:hyperlink w:anchor="_ENREF_43" w:tooltip="Hasturk, 2015 #2397" w:history="1">
        <w:r w:rsidRPr="007F4044">
          <w:fldChar w:fldCharType="begin">
            <w:fldData xml:space="preserve">PEVuZE5vdGU+PENpdGU+PEF1dGhvcj5IYXN0dXJrPC9BdXRob3I+PFllYXI+MjAxNTwvWWVhcj48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</w:fldData>
          </w:fldChar>
        </w:r>
        <w:r w:rsidRPr="007F4044">
          <w:instrText xml:space="preserve"> ADDIN EN.CITE </w:instrText>
        </w:r>
        <w:r w:rsidRPr="007F4044">
          <w:fldChar w:fldCharType="begin">
            <w:fldData xml:space="preserve">PEVuZE5vdGU+PENpdGU+PEF1dGhvcj5IYXN0dXJrPC9BdXRob3I+PFllYXI+MjAxNTwvWWVhcj48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</w:fldData>
          </w:fldChar>
        </w:r>
        <w:r w:rsidRPr="007F4044">
          <w:instrText xml:space="preserve"> ADDIN EN.CITE.DATA </w:instrText>
        </w:r>
        <w:r w:rsidRPr="007F4044">
          <w:fldChar w:fldCharType="end"/>
        </w:r>
        <w:r w:rsidRPr="007F4044">
          <w:fldChar w:fldCharType="separate"/>
        </w:r>
        <w:r w:rsidRPr="007F4044">
          <w:rPr>
            <w:noProof/>
            <w:vertAlign w:val="superscript"/>
          </w:rPr>
          <w:t>43</w:t>
        </w:r>
        <w:r w:rsidRPr="007F4044">
          <w:fldChar w:fldCharType="end"/>
        </w:r>
      </w:hyperlink>
      <w:r w:rsidRPr="007F4044">
        <w:t xml:space="preserve">. There is evidence for </w:t>
      </w:r>
      <w:proofErr w:type="spellStart"/>
      <w:r w:rsidRPr="007F4044">
        <w:t>proepileptogenic</w:t>
      </w:r>
      <w:proofErr w:type="spellEnd"/>
      <w:r w:rsidRPr="007F4044">
        <w:t xml:space="preserve"> effects of IL-1</w:t>
      </w:r>
      <w:r w:rsidRPr="007F4044">
        <w:rPr>
          <w:rFonts w:ascii="Symbol" w:hAnsi="Symbol"/>
        </w:rPr>
        <w:t></w:t>
      </w:r>
      <w:del w:id="95" w:author="Dominique Duncan" w:date="2016-03-08T12:05:00Z">
        <w:r w:rsidRPr="007F4044" w:rsidDel="005F7FCC">
          <w:rPr>
            <w:rFonts w:ascii="Symbol" w:hAnsi="Symbol"/>
          </w:rPr>
          <w:delText></w:delText>
        </w:r>
      </w:del>
      <w:r w:rsidRPr="007F4044">
        <w:fldChar w:fldCharType="begin">
          <w:fldData xml:space="preserve">PEVuZE5vdGU+PENpdGU+PEF1dGhvcj5SYXZpenphPC9BdXRob3I+PFllYXI+MjAwNjwvWWVhcj48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YWJici0xPkVwaWxlcHNpYTwvYWJici0xPjwvYWx0LXBlcmlvZGljYWw+PHBhZ2VzPjExNjAtODwv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=
</w:fldData>
        </w:fldChar>
      </w:r>
      <w:r w:rsidRPr="007F4044">
        <w:instrText xml:space="preserve"> ADDIN EN.CITE </w:instrText>
      </w:r>
      <w:r w:rsidRPr="007F4044">
        <w:fldChar w:fldCharType="begin">
          <w:fldData xml:space="preserve">PEVuZE5vdGU+PENpdGU+PEF1dGhvcj5SYXZpenphPC9BdXRob3I+PFllYXI+MjAwNjwvWWVhcj48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YWJici0xPkVwaWxlcHNpYTwvYWJici0xPjwvYWx0LXBlcmlvZGljYWw+PHBhZ2VzPjExNjAtODwv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=
</w:fldData>
        </w:fldChar>
      </w:r>
      <w:r w:rsidRPr="007F4044">
        <w:instrText xml:space="preserve"> ADDIN EN.CITE.DATA </w:instrText>
      </w:r>
      <w:r w:rsidRPr="007F4044">
        <w:fldChar w:fldCharType="end"/>
      </w:r>
      <w:r w:rsidRPr="007F4044">
        <w:fldChar w:fldCharType="separate"/>
      </w:r>
      <w:hyperlink w:anchor="_ENREF_86" w:tooltip="Ravizza, 2006 #31908" w:history="1">
        <w:r w:rsidRPr="007F4044">
          <w:rPr>
            <w:noProof/>
            <w:vertAlign w:val="superscript"/>
          </w:rPr>
          <w:t>86-88</w:t>
        </w:r>
      </w:hyperlink>
      <w:r w:rsidRPr="007F4044">
        <w:rPr>
          <w:noProof/>
          <w:vertAlign w:val="superscript"/>
        </w:rPr>
        <w:t>,</w:t>
      </w:r>
      <w:del w:id="96" w:author="Dominique Duncan" w:date="2016-03-08T12:05:00Z">
        <w:r w:rsidRPr="007F4044" w:rsidDel="005F7FCC">
          <w:rPr>
            <w:noProof/>
            <w:vertAlign w:val="superscript"/>
          </w:rPr>
          <w:delText xml:space="preserve"> </w:delText>
        </w:r>
      </w:del>
      <w:hyperlink w:anchor="_ENREF_103" w:tooltip="Vezzani, 2010 #31897" w:history="1">
        <w:r w:rsidRPr="007F4044">
          <w:rPr>
            <w:noProof/>
            <w:vertAlign w:val="superscript"/>
          </w:rPr>
          <w:t>103-105</w:t>
        </w:r>
      </w:hyperlink>
      <w:r w:rsidRPr="007F4044">
        <w:fldChar w:fldCharType="end"/>
      </w:r>
      <w:r w:rsidRPr="007F4044">
        <w:t>, which raises the question of whether IL-1 receptor inhibition might prevent PTE. VX-765 is a caspase-1 inhibitor, which blocks synthesis of IL-1</w:t>
      </w:r>
      <w:r w:rsidRPr="007F4044">
        <w:rPr>
          <w:rFonts w:ascii="Symbol" w:hAnsi="Symbol"/>
        </w:rPr>
        <w:t></w:t>
      </w:r>
      <w:r w:rsidRPr="007F4044">
        <w:t xml:space="preserve"> and has shown antiseizure effects</w:t>
      </w:r>
      <w:del w:id="97" w:author="Dominique Duncan" w:date="2016-03-08T12:04:00Z">
        <w:r w:rsidRPr="007F4044" w:rsidDel="005F7FCC">
          <w:delText xml:space="preserve"> </w:delText>
        </w:r>
      </w:del>
      <w:r w:rsidRPr="007F4044">
        <w:fldChar w:fldCharType="begin">
          <w:fldData xml:space="preserve">PEVuZE5vdGU+PENpdGU+PEF1dGhvcj5SYXZpenphPC9BdXRob3I+PFllYXI+MjAwNjwvWWVhcj48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</w:fldData>
        </w:fldChar>
      </w:r>
      <w:r w:rsidRPr="007F4044">
        <w:instrText xml:space="preserve"> ADDIN EN.CITE </w:instrText>
      </w:r>
      <w:r w:rsidRPr="007F4044">
        <w:fldChar w:fldCharType="begin">
          <w:fldData xml:space="preserve">PEVuZE5vdGU+PENpdGU+PEF1dGhvcj5SYXZpenphPC9BdXRob3I+PFllYXI+MjAwNjwvWWVhcj48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</w:fldData>
        </w:fldChar>
      </w:r>
      <w:r w:rsidRPr="007F4044">
        <w:instrText xml:space="preserve"> ADDIN EN.CITE.DATA </w:instrText>
      </w:r>
      <w:r w:rsidRPr="007F4044">
        <w:fldChar w:fldCharType="end"/>
      </w:r>
      <w:r w:rsidRPr="007F4044">
        <w:fldChar w:fldCharType="separate"/>
      </w:r>
      <w:hyperlink w:anchor="_ENREF_87" w:tooltip="Ravizza, 2006 #31907" w:history="1">
        <w:r w:rsidRPr="007F4044">
          <w:rPr>
            <w:noProof/>
            <w:vertAlign w:val="superscript"/>
          </w:rPr>
          <w:t>87</w:t>
        </w:r>
      </w:hyperlink>
      <w:r w:rsidRPr="007F4044">
        <w:rPr>
          <w:noProof/>
          <w:vertAlign w:val="superscript"/>
        </w:rPr>
        <w:t xml:space="preserve">, </w:t>
      </w:r>
      <w:hyperlink w:anchor="_ENREF_103" w:tooltip="Vezzani, 2010 #31897" w:history="1">
        <w:r w:rsidRPr="007F4044">
          <w:rPr>
            <w:noProof/>
            <w:vertAlign w:val="superscript"/>
          </w:rPr>
          <w:t>103</w:t>
        </w:r>
      </w:hyperlink>
      <w:r w:rsidRPr="007F4044">
        <w:fldChar w:fldCharType="end"/>
      </w:r>
      <w:r w:rsidRPr="007F4044">
        <w:t xml:space="preserve">. Because </w:t>
      </w:r>
      <w:proofErr w:type="spellStart"/>
      <w:r w:rsidRPr="007F4044">
        <w:t>Kineret</w:t>
      </w:r>
      <w:proofErr w:type="spellEnd"/>
      <w:r w:rsidRPr="007F4044">
        <w:t xml:space="preserve"> is not stable at room temperature, we will combine administration of </w:t>
      </w:r>
      <w:proofErr w:type="spellStart"/>
      <w:r w:rsidRPr="007F4044">
        <w:t>Kineret</w:t>
      </w:r>
      <w:proofErr w:type="spellEnd"/>
      <w:r w:rsidRPr="007F4044">
        <w:t xml:space="preserve"> (</w:t>
      </w:r>
      <w:proofErr w:type="spellStart"/>
      <w:r w:rsidRPr="007F4044">
        <w:t>i.p</w:t>
      </w:r>
      <w:proofErr w:type="spellEnd"/>
      <w:r w:rsidRPr="007F4044">
        <w:t>. bolus) with VX-765 (</w:t>
      </w:r>
      <w:proofErr w:type="spellStart"/>
      <w:r w:rsidRPr="007F4044">
        <w:t>minipump</w:t>
      </w:r>
      <w:proofErr w:type="spellEnd"/>
      <w:r w:rsidRPr="007F4044">
        <w:t xml:space="preserve"> SC) to test if they normalize the early stage biomarkers of PTEgenesis (Aim 1C-D) and have AEG effects in the LFPI model (Aim 2). </w:t>
      </w:r>
    </w:p>
    <w:p w14:paraId="3AAC1048" w14:textId="633516F5" w:rsidR="00FC2B12" w:rsidRPr="007F4044" w:rsidRDefault="00FC2B12" w:rsidP="00FC2B12">
      <w:pPr>
        <w:pStyle w:val="NoSpacing"/>
      </w:pPr>
      <w:r w:rsidRPr="006B5B47">
        <w:rPr>
          <w:b/>
        </w:rPr>
        <w:t xml:space="preserve">Rationale for studying </w:t>
      </w:r>
      <w:proofErr w:type="spellStart"/>
      <w:r w:rsidRPr="006B5B47">
        <w:rPr>
          <w:b/>
        </w:rPr>
        <w:t>levetiracetam</w:t>
      </w:r>
      <w:proofErr w:type="spellEnd"/>
      <w:r w:rsidRPr="007F4044">
        <w:rPr>
          <w:b/>
          <w:i/>
        </w:rPr>
        <w:t xml:space="preserve">: </w:t>
      </w:r>
      <w:proofErr w:type="spellStart"/>
      <w:r w:rsidRPr="007F4044">
        <w:t>Levetiracetam</w:t>
      </w:r>
      <w:proofErr w:type="spellEnd"/>
      <w:r w:rsidRPr="007F4044">
        <w:t xml:space="preserve"> binds to synaptic vesicle protein SV2A, which is </w:t>
      </w:r>
    </w:p>
    <w:p w14:paraId="75F96635" w14:textId="77777777" w:rsidR="00FC2B12" w:rsidRPr="007F4044" w:rsidRDefault="00FC2B12" w:rsidP="00FC2B12">
      <w:pPr>
        <w:pStyle w:val="NoSpacing"/>
      </w:pPr>
      <w:proofErr w:type="gramStart"/>
      <w:r w:rsidRPr="007F4044">
        <w:t>involved</w:t>
      </w:r>
      <w:proofErr w:type="gramEnd"/>
      <w:r w:rsidRPr="007F4044">
        <w:t xml:space="preserve"> in vesicle exocytosis</w:t>
      </w:r>
      <w:hyperlink w:anchor="_ENREF_67" w:tooltip="Lynch, 2004 #31727" w:history="1">
        <w:r w:rsidRPr="007F4044">
          <w:fldChar w:fldCharType="begin">
            <w:fldData xml:space="preserve">PEVuZE5vdGU+PENpdGU+PEF1dGhvcj5MeW5jaDwvQXV0aG9yPjxZZWFyPjIwMDQ8L1llYXI+PFJl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</w:fldData>
          </w:fldChar>
        </w:r>
        <w:r w:rsidRPr="007F4044">
          <w:instrText xml:space="preserve"> ADDIN EN.CITE </w:instrText>
        </w:r>
        <w:r w:rsidRPr="007F4044">
          <w:fldChar w:fldCharType="begin">
            <w:fldData xml:space="preserve">PEVuZE5vdGU+PENpdGU+PEF1dGhvcj5MeW5jaDwvQXV0aG9yPjxZZWFyPjIwMDQ8L1llYXI+PFJl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</w:fldData>
          </w:fldChar>
        </w:r>
        <w:r w:rsidRPr="007F4044">
          <w:instrText xml:space="preserve"> ADDIN EN.CITE.DATA </w:instrText>
        </w:r>
        <w:r w:rsidRPr="007F4044">
          <w:fldChar w:fldCharType="end"/>
        </w:r>
        <w:r w:rsidRPr="007F4044">
          <w:fldChar w:fldCharType="separate"/>
        </w:r>
        <w:r w:rsidRPr="007F4044">
          <w:rPr>
            <w:noProof/>
            <w:vertAlign w:val="superscript"/>
          </w:rPr>
          <w:t>67</w:t>
        </w:r>
        <w:r w:rsidRPr="007F4044">
          <w:fldChar w:fldCharType="end"/>
        </w:r>
      </w:hyperlink>
      <w:r w:rsidRPr="007F4044">
        <w:t xml:space="preserve">, and is currently used for the acute management of early seizures in patients </w:t>
      </w:r>
    </w:p>
    <w:p w14:paraId="7BD2E71A" w14:textId="1B15775E" w:rsidR="00FC2B12" w:rsidRPr="00A71C7B" w:rsidRDefault="00FC2B12" w:rsidP="00FC2B12">
      <w:pPr>
        <w:pStyle w:val="NoSpacing"/>
      </w:pPr>
      <w:proofErr w:type="gramStart"/>
      <w:r w:rsidRPr="007F4044">
        <w:t>with</w:t>
      </w:r>
      <w:proofErr w:type="gramEnd"/>
      <w:r w:rsidRPr="007F4044">
        <w:t xml:space="preserve"> TBI</w:t>
      </w:r>
      <w:del w:id="98" w:author="Dominique Duncan" w:date="2016-03-08T12:05:00Z">
        <w:r w:rsidRPr="007F4044" w:rsidDel="005F7FCC">
          <w:delText xml:space="preserve"> </w:delText>
        </w:r>
      </w:del>
      <w:r w:rsidRPr="007F4044">
        <w:fldChar w:fldCharType="begin">
          <w:fldData xml:space="preserve">PEVuZE5vdGU+PENpdGU+PEF1dGhvcj5UaG9tcHNvbjwvQXV0aG9yPjxZZWFyPjIwMTU8L1llYXI+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=
</w:fldData>
        </w:fldChar>
      </w:r>
      <w:r w:rsidRPr="007F4044">
        <w:instrText xml:space="preserve"> ADDIN EN.CITE </w:instrText>
      </w:r>
      <w:r w:rsidRPr="007F4044">
        <w:fldChar w:fldCharType="begin">
          <w:fldData xml:space="preserve">PEVuZE5vdGU+PENpdGU+PEF1dGhvcj5UaG9tcHNvbjwvQXV0aG9yPjxZZWFyPjIwMTU8L1llYXI+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=
</w:fldData>
        </w:fldChar>
      </w:r>
      <w:r w:rsidRPr="007F4044">
        <w:instrText xml:space="preserve"> ADDIN EN.CITE.DATA </w:instrText>
      </w:r>
      <w:r w:rsidRPr="007F4044">
        <w:fldChar w:fldCharType="end"/>
      </w:r>
      <w:r w:rsidRPr="007F4044">
        <w:fldChar w:fldCharType="separate"/>
      </w:r>
      <w:hyperlink w:anchor="_ENREF_13" w:tooltip="Benge, 2013 #5794" w:history="1">
        <w:r w:rsidRPr="007F4044">
          <w:rPr>
            <w:noProof/>
            <w:vertAlign w:val="superscript"/>
          </w:rPr>
          <w:t>13</w:t>
        </w:r>
      </w:hyperlink>
      <w:r w:rsidRPr="007F4044">
        <w:rPr>
          <w:noProof/>
          <w:vertAlign w:val="superscript"/>
        </w:rPr>
        <w:t>,</w:t>
      </w:r>
      <w:del w:id="99" w:author="Dominique Duncan" w:date="2016-03-08T12:05:00Z">
        <w:r w:rsidRPr="007F4044" w:rsidDel="005F7FCC">
          <w:rPr>
            <w:noProof/>
            <w:vertAlign w:val="superscript"/>
          </w:rPr>
          <w:delText xml:space="preserve"> </w:delText>
        </w:r>
      </w:del>
      <w:hyperlink w:anchor="_ENREF_16" w:tooltip="Caballero, 2013 #5592" w:history="1">
        <w:r w:rsidRPr="007F4044">
          <w:rPr>
            <w:noProof/>
            <w:vertAlign w:val="superscript"/>
          </w:rPr>
          <w:t>16</w:t>
        </w:r>
      </w:hyperlink>
      <w:r w:rsidRPr="007F4044">
        <w:rPr>
          <w:noProof/>
          <w:vertAlign w:val="superscript"/>
        </w:rPr>
        <w:t>,</w:t>
      </w:r>
      <w:del w:id="100" w:author="Dominique Duncan" w:date="2016-03-08T12:05:00Z">
        <w:r w:rsidRPr="007F4044" w:rsidDel="005F7FCC">
          <w:rPr>
            <w:noProof/>
            <w:vertAlign w:val="superscript"/>
          </w:rPr>
          <w:delText xml:space="preserve"> </w:delText>
        </w:r>
      </w:del>
      <w:hyperlink w:anchor="_ENREF_31" w:tooltip="Gabriel, 2014 #3884" w:history="1">
        <w:r w:rsidRPr="007F4044">
          <w:rPr>
            <w:noProof/>
            <w:vertAlign w:val="superscript"/>
          </w:rPr>
          <w:t>31</w:t>
        </w:r>
      </w:hyperlink>
      <w:r w:rsidRPr="007F4044">
        <w:rPr>
          <w:noProof/>
          <w:vertAlign w:val="superscript"/>
        </w:rPr>
        <w:t>,</w:t>
      </w:r>
      <w:del w:id="101" w:author="Dominique Duncan" w:date="2016-03-08T12:05:00Z">
        <w:r w:rsidRPr="007F4044" w:rsidDel="005F7FCC">
          <w:rPr>
            <w:noProof/>
            <w:vertAlign w:val="superscript"/>
          </w:rPr>
          <w:delText xml:space="preserve"> </w:delText>
        </w:r>
      </w:del>
      <w:hyperlink w:anchor="_ENREF_46" w:tooltip="Inaba, 2013 #7841" w:history="1">
        <w:r w:rsidRPr="007F4044">
          <w:rPr>
            <w:noProof/>
            <w:vertAlign w:val="superscript"/>
          </w:rPr>
          <w:t>46</w:t>
        </w:r>
      </w:hyperlink>
      <w:r w:rsidRPr="007F4044">
        <w:rPr>
          <w:noProof/>
          <w:vertAlign w:val="superscript"/>
        </w:rPr>
        <w:t>,</w:t>
      </w:r>
      <w:del w:id="102" w:author="Dominique Duncan" w:date="2016-03-08T12:05:00Z">
        <w:r w:rsidRPr="007F4044" w:rsidDel="005F7FCC">
          <w:rPr>
            <w:noProof/>
            <w:vertAlign w:val="superscript"/>
          </w:rPr>
          <w:delText xml:space="preserve"> </w:delText>
        </w:r>
      </w:del>
      <w:hyperlink w:anchor="_ENREF_60" w:tooltip="Kirmani, 2013 #6101" w:history="1">
        <w:r w:rsidRPr="007F4044">
          <w:rPr>
            <w:noProof/>
            <w:vertAlign w:val="superscript"/>
          </w:rPr>
          <w:t>60</w:t>
        </w:r>
      </w:hyperlink>
      <w:r w:rsidRPr="007F4044">
        <w:rPr>
          <w:noProof/>
          <w:vertAlign w:val="superscript"/>
        </w:rPr>
        <w:t>,</w:t>
      </w:r>
      <w:del w:id="103" w:author="Dominique Duncan" w:date="2016-03-08T12:05:00Z">
        <w:r w:rsidRPr="007F4044" w:rsidDel="005F7FCC">
          <w:rPr>
            <w:noProof/>
            <w:vertAlign w:val="superscript"/>
          </w:rPr>
          <w:delText xml:space="preserve"> </w:delText>
        </w:r>
      </w:del>
      <w:hyperlink w:anchor="_ENREF_85" w:tooltip="Ramakrishnan, 2015 #2760" w:history="1">
        <w:r w:rsidRPr="007F4044">
          <w:rPr>
            <w:noProof/>
            <w:vertAlign w:val="superscript"/>
          </w:rPr>
          <w:t>85</w:t>
        </w:r>
      </w:hyperlink>
      <w:ins w:id="104" w:author="Dominique Duncan" w:date="2016-03-08T12:05:00Z">
        <w:r w:rsidR="005F7FCC">
          <w:rPr>
            <w:noProof/>
            <w:vertAlign w:val="superscript"/>
          </w:rPr>
          <w:t>,</w:t>
        </w:r>
      </w:ins>
      <w:del w:id="105" w:author="Dominique Duncan" w:date="2016-03-08T12:05:00Z">
        <w:r w:rsidRPr="007F4044" w:rsidDel="005F7FCC">
          <w:rPr>
            <w:noProof/>
            <w:vertAlign w:val="superscript"/>
          </w:rPr>
          <w:delText xml:space="preserve">, </w:delText>
        </w:r>
      </w:del>
      <w:hyperlink w:anchor="_ENREF_89" w:tooltip="Rowe, 2014 #5951" w:history="1">
        <w:r w:rsidRPr="007F4044">
          <w:rPr>
            <w:noProof/>
            <w:vertAlign w:val="superscript"/>
          </w:rPr>
          <w:t>89</w:t>
        </w:r>
      </w:hyperlink>
      <w:r w:rsidRPr="007F4044">
        <w:rPr>
          <w:noProof/>
          <w:vertAlign w:val="superscript"/>
        </w:rPr>
        <w:t>,</w:t>
      </w:r>
      <w:del w:id="106" w:author="Dominique Duncan" w:date="2016-03-08T12:05:00Z">
        <w:r w:rsidRPr="007F4044" w:rsidDel="005F7FCC">
          <w:rPr>
            <w:noProof/>
            <w:vertAlign w:val="superscript"/>
          </w:rPr>
          <w:delText xml:space="preserve"> </w:delText>
        </w:r>
      </w:del>
      <w:hyperlink w:anchor="_ENREF_97" w:tooltip="Szaflarski, 2014 #3939" w:history="1">
        <w:r w:rsidRPr="007F4044">
          <w:rPr>
            <w:noProof/>
            <w:vertAlign w:val="superscript"/>
          </w:rPr>
          <w:t>97</w:t>
        </w:r>
      </w:hyperlink>
      <w:r w:rsidRPr="007F4044">
        <w:rPr>
          <w:noProof/>
          <w:vertAlign w:val="superscript"/>
        </w:rPr>
        <w:t>,</w:t>
      </w:r>
      <w:del w:id="107" w:author="Dominique Duncan" w:date="2016-03-08T12:05:00Z">
        <w:r w:rsidRPr="007F4044" w:rsidDel="005F7FCC">
          <w:rPr>
            <w:noProof/>
            <w:vertAlign w:val="superscript"/>
          </w:rPr>
          <w:delText xml:space="preserve"> </w:delText>
        </w:r>
      </w:del>
      <w:hyperlink w:anchor="_ENREF_100" w:tooltip="Thompson, 2015 #1265" w:history="1">
        <w:r w:rsidRPr="007F4044">
          <w:rPr>
            <w:noProof/>
            <w:vertAlign w:val="superscript"/>
          </w:rPr>
          <w:t>100</w:t>
        </w:r>
      </w:hyperlink>
      <w:r w:rsidRPr="007F4044">
        <w:rPr>
          <w:noProof/>
          <w:vertAlign w:val="superscript"/>
        </w:rPr>
        <w:t>,</w:t>
      </w:r>
      <w:del w:id="108" w:author="Dominique Duncan" w:date="2016-03-08T12:05:00Z">
        <w:r w:rsidRPr="007F4044" w:rsidDel="005F7FCC">
          <w:rPr>
            <w:noProof/>
            <w:vertAlign w:val="superscript"/>
          </w:rPr>
          <w:delText xml:space="preserve"> </w:delText>
        </w:r>
      </w:del>
      <w:hyperlink w:anchor="_ENREF_112" w:tooltip="Zafar, 2012 #9513" w:history="1">
        <w:r w:rsidRPr="007F4044">
          <w:rPr>
            <w:noProof/>
            <w:vertAlign w:val="superscript"/>
          </w:rPr>
          <w:t>112</w:t>
        </w:r>
      </w:hyperlink>
      <w:r w:rsidRPr="007F4044">
        <w:rPr>
          <w:noProof/>
          <w:vertAlign w:val="superscript"/>
        </w:rPr>
        <w:t>,</w:t>
      </w:r>
      <w:del w:id="109" w:author="Dominique Duncan" w:date="2016-03-08T12:05:00Z">
        <w:r w:rsidRPr="007F4044" w:rsidDel="005F7FCC">
          <w:rPr>
            <w:noProof/>
            <w:vertAlign w:val="superscript"/>
          </w:rPr>
          <w:delText xml:space="preserve"> </w:delText>
        </w:r>
      </w:del>
      <w:hyperlink w:anchor="_ENREF_116" w:tooltip="Zou, 2013 #7002" w:history="1">
        <w:r w:rsidRPr="007F4044">
          <w:rPr>
            <w:noProof/>
            <w:vertAlign w:val="superscript"/>
          </w:rPr>
          <w:t>116</w:t>
        </w:r>
      </w:hyperlink>
      <w:r w:rsidRPr="007F4044">
        <w:fldChar w:fldCharType="end"/>
      </w:r>
      <w:r w:rsidRPr="007F4044">
        <w:t xml:space="preserve">. </w:t>
      </w:r>
      <w:proofErr w:type="spellStart"/>
      <w:r w:rsidRPr="007F4044">
        <w:t>Levetiracetam</w:t>
      </w:r>
      <w:proofErr w:type="spellEnd"/>
      <w:r w:rsidRPr="007F4044">
        <w:t xml:space="preserve"> has shown better cognitive outcomes in the Operation Brain Trauma Therapy (OBTT) study in 3 rat TBI models</w:t>
      </w:r>
      <w:del w:id="110" w:author="Dominique Duncan" w:date="2016-03-08T12:04:00Z">
        <w:r w:rsidRPr="007F4044" w:rsidDel="005F7FCC">
          <w:delText xml:space="preserve"> </w:delText>
        </w:r>
      </w:del>
      <w:hyperlink w:anchor="_ENREF_62" w:tooltip="Kochanek, 2015 #31872" w:history="1">
        <w:r w:rsidRPr="007F4044">
          <w:fldChar w:fldCharType="begin">
            <w:fldData xml:space="preserve">PEVuZE5vdGU+PENpdGU+PEF1dGhvcj5Lb2NoYW5lazwvQXV0aG9yPjxZZWFyPjIwMTU8L1llYXI+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</w:fldData>
          </w:fldChar>
        </w:r>
        <w:r w:rsidRPr="007F4044">
          <w:instrText xml:space="preserve"> ADDIN EN.CITE </w:instrText>
        </w:r>
        <w:r w:rsidRPr="007F4044">
          <w:fldChar w:fldCharType="begin">
            <w:fldData xml:space="preserve">PEVuZE5vdGU+PENpdGU+PEF1dGhvcj5Lb2NoYW5lazwvQXV0aG9yPjxZZWFyPjIwMTU8L1llYXI+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</w:fldData>
          </w:fldChar>
        </w:r>
        <w:r w:rsidRPr="007F4044">
          <w:instrText xml:space="preserve"> ADDIN EN.CITE.DATA </w:instrText>
        </w:r>
        <w:r w:rsidRPr="007F4044">
          <w:fldChar w:fldCharType="end"/>
        </w:r>
        <w:r w:rsidRPr="007F4044">
          <w:fldChar w:fldCharType="separate"/>
        </w:r>
        <w:r w:rsidRPr="007F4044">
          <w:rPr>
            <w:noProof/>
            <w:vertAlign w:val="superscript"/>
          </w:rPr>
          <w:t>62</w:t>
        </w:r>
        <w:r w:rsidRPr="007F4044">
          <w:fldChar w:fldCharType="end"/>
        </w:r>
      </w:hyperlink>
      <w:r w:rsidRPr="007F4044">
        <w:t xml:space="preserve">. However, no differences in long-term functional outcomes or PTE development have been seen in human TBI patients treated with </w:t>
      </w:r>
      <w:proofErr w:type="spellStart"/>
      <w:r w:rsidRPr="007F4044">
        <w:t>levetiracetam</w:t>
      </w:r>
      <w:proofErr w:type="spellEnd"/>
      <w:del w:id="111" w:author="Dominique Duncan" w:date="2016-03-08T12:04:00Z">
        <w:r w:rsidRPr="007F4044" w:rsidDel="005F7FCC">
          <w:delText xml:space="preserve"> </w:delText>
        </w:r>
      </w:del>
      <w:hyperlink w:anchor="_ENREF_31" w:tooltip="Gabriel, 2014 #3884" w:history="1">
        <w:r w:rsidRPr="007F4044">
          <w:fldChar w:fldCharType="begin">
            <w:fldData xml:space="preserve">PEVuZE5vdGU+PENpdGU+PEF1dGhvcj5HYWJyaWVsPC9BdXRob3I+PFllYXI+MjAxNDwvWWVhcj48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==
</w:fldData>
          </w:fldChar>
        </w:r>
        <w:r w:rsidRPr="007F4044">
          <w:instrText xml:space="preserve"> ADDIN EN.CITE </w:instrText>
        </w:r>
        <w:r w:rsidRPr="007F4044">
          <w:fldChar w:fldCharType="begin">
            <w:fldData xml:space="preserve">PEVuZE5vdGU+PENpdGU+PEF1dGhvcj5HYWJyaWVsPC9BdXRob3I+PFllYXI+MjAxNDwvWWVhcj48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==
</w:fldData>
          </w:fldChar>
        </w:r>
        <w:r w:rsidRPr="007F4044">
          <w:instrText xml:space="preserve"> ADDIN EN.CITE.DATA </w:instrText>
        </w:r>
        <w:r w:rsidRPr="007F4044">
          <w:fldChar w:fldCharType="end"/>
        </w:r>
        <w:r w:rsidRPr="007F4044">
          <w:fldChar w:fldCharType="separate"/>
        </w:r>
        <w:r w:rsidRPr="007F4044">
          <w:rPr>
            <w:noProof/>
            <w:vertAlign w:val="superscript"/>
          </w:rPr>
          <w:t>31</w:t>
        </w:r>
        <w:r w:rsidRPr="007F4044">
          <w:fldChar w:fldCharType="end"/>
        </w:r>
      </w:hyperlink>
      <w:r w:rsidRPr="007F4044">
        <w:t xml:space="preserve">. We will test here whether </w:t>
      </w:r>
      <w:proofErr w:type="spellStart"/>
      <w:r w:rsidRPr="007F4044">
        <w:t>levetiracetam</w:t>
      </w:r>
      <w:proofErr w:type="spellEnd"/>
      <w:r w:rsidRPr="007F4044">
        <w:t xml:space="preserve"> has an effect on early stage EEG and plasma biomarkers. This will be important for the design of the future clinical AEG study since TBI patients will have to be on </w:t>
      </w:r>
      <w:proofErr w:type="spellStart"/>
      <w:r w:rsidRPr="007F4044">
        <w:t>levetiracetam</w:t>
      </w:r>
      <w:proofErr w:type="spellEnd"/>
      <w:r w:rsidRPr="007F4044">
        <w:t xml:space="preserve">, </w:t>
      </w:r>
      <w:r w:rsidRPr="007F4044">
        <w:lastRenderedPageBreak/>
        <w:t>with the new drug being added on. It will also be important for the interpretation of the biomarker data (</w:t>
      </w:r>
      <w:r w:rsidRPr="007F4044">
        <w:rPr>
          <w:i/>
        </w:rPr>
        <w:t>Projects 1, 3</w:t>
      </w:r>
      <w:r w:rsidRPr="007F4044">
        <w:t xml:space="preserve">), since all of the TBI patients in </w:t>
      </w:r>
      <w:r w:rsidRPr="007F4044">
        <w:rPr>
          <w:i/>
        </w:rPr>
        <w:t>Project 3</w:t>
      </w:r>
      <w:r w:rsidRPr="007F4044">
        <w:t xml:space="preserve"> receive </w:t>
      </w:r>
      <w:proofErr w:type="spellStart"/>
      <w:r w:rsidRPr="007F4044">
        <w:t>levetiracetam</w:t>
      </w:r>
      <w:proofErr w:type="spellEnd"/>
      <w:r w:rsidRPr="007F4044">
        <w:t xml:space="preserve"> for 7 days post-TBI.</w:t>
      </w:r>
    </w:p>
    <w:p w14:paraId="64F8C75B" w14:textId="06BE99F0" w:rsidR="00FC2B12" w:rsidRPr="007F4044" w:rsidRDefault="00FC2B12" w:rsidP="00FC2B12">
      <w:pPr>
        <w:pStyle w:val="NoSpacing"/>
      </w:pPr>
      <w:proofErr w:type="spellStart"/>
      <w:proofErr w:type="gramStart"/>
      <w:r w:rsidRPr="006B5B47">
        <w:rPr>
          <w:rStyle w:val="Heading2Char"/>
        </w:rPr>
        <w:t>pHFOs</w:t>
      </w:r>
      <w:proofErr w:type="spellEnd"/>
      <w:proofErr w:type="gramEnd"/>
      <w:r w:rsidRPr="006B5B47">
        <w:rPr>
          <w:rStyle w:val="Heading2Char"/>
        </w:rPr>
        <w:t xml:space="preserve"> and </w:t>
      </w:r>
      <w:proofErr w:type="spellStart"/>
      <w:r w:rsidRPr="006B5B47">
        <w:rPr>
          <w:rStyle w:val="Heading2Char"/>
        </w:rPr>
        <w:t>rHFOSs</w:t>
      </w:r>
      <w:proofErr w:type="spellEnd"/>
      <w:r w:rsidRPr="006B5B47">
        <w:rPr>
          <w:rStyle w:val="Heading2Char"/>
        </w:rPr>
        <w:t>: biomarkers of PTEgenesis</w:t>
      </w:r>
      <w:r w:rsidRPr="007F4044">
        <w:rPr>
          <w:b/>
          <w:i/>
        </w:rPr>
        <w:t>:</w:t>
      </w:r>
      <w:r w:rsidRPr="007F4044">
        <w:rPr>
          <w:rFonts w:eastAsia="Times New Roman"/>
          <w:noProof/>
          <w:color w:val="000000" w:themeColor="text1"/>
        </w:rPr>
        <w:t xml:space="preserve"> </w:t>
      </w:r>
      <w:r w:rsidRPr="007F4044">
        <w:rPr>
          <w:rFonts w:eastAsia="Times New Roman"/>
          <w:color w:val="000000" w:themeColor="text1"/>
        </w:rPr>
        <w:t>Recent published work from UCLA</w:t>
      </w:r>
      <w:hyperlink w:anchor="_ENREF_15" w:tooltip="Bragin, 2016 #31458" w:history="1">
        <w:r w:rsidRPr="007F4044">
          <w:rPr>
            <w:rFonts w:eastAsia="Times New Roman"/>
            <w:color w:val="000000" w:themeColor="text1"/>
          </w:rPr>
          <w:fldChar w:fldCharType="begin"/>
        </w:r>
        <w:r w:rsidRPr="007F4044">
          <w:rPr>
            <w:rFonts w:eastAsia="Times New Roman"/>
            <w:color w:val="000000" w:themeColor="text1"/>
          </w:rPr>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rsidRPr="007F4044">
          <w:rPr>
            <w:rFonts w:eastAsia="Times New Roman"/>
            <w:color w:val="000000" w:themeColor="text1"/>
          </w:rPr>
          <w:fldChar w:fldCharType="separate"/>
        </w:r>
        <w:r w:rsidRPr="007F4044">
          <w:rPr>
            <w:rFonts w:eastAsia="Times New Roman"/>
            <w:noProof/>
            <w:color w:val="000000" w:themeColor="text1"/>
            <w:vertAlign w:val="superscript"/>
          </w:rPr>
          <w:t>15</w:t>
        </w:r>
        <w:r w:rsidRPr="007F4044">
          <w:rPr>
            <w:rFonts w:eastAsia="Times New Roman"/>
            <w:color w:val="000000" w:themeColor="text1"/>
          </w:rPr>
          <w:fldChar w:fldCharType="end"/>
        </w:r>
      </w:hyperlink>
      <w:r w:rsidRPr="007F4044">
        <w:rPr>
          <w:rFonts w:eastAsia="Times New Roman"/>
          <w:color w:val="000000" w:themeColor="text1"/>
        </w:rPr>
        <w:t xml:space="preserve">  (see </w:t>
      </w:r>
      <w:r w:rsidRPr="007F4044">
        <w:rPr>
          <w:rFonts w:eastAsia="Times New Roman"/>
          <w:b/>
          <w:color w:val="000000" w:themeColor="text1"/>
        </w:rPr>
        <w:t>Appendix 2</w:t>
      </w:r>
      <w:r w:rsidRPr="007F4044">
        <w:rPr>
          <w:rFonts w:eastAsia="Times New Roman"/>
          <w:color w:val="000000" w:themeColor="text1"/>
        </w:rPr>
        <w:t xml:space="preserve">)  found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w:t>
      </w:r>
      <w:r w:rsidRPr="006B5B47">
        <w:rPr>
          <w:rFonts w:eastAsia="Times New Roman"/>
          <w:b/>
          <w:color w:val="000000" w:themeColor="text1"/>
        </w:rPr>
        <w:t>Figure 7</w:t>
      </w:r>
      <w:r w:rsidRPr="007F4044">
        <w:rPr>
          <w:rFonts w:eastAsia="Times New Roman"/>
          <w:color w:val="000000" w:themeColor="text1"/>
        </w:rPr>
        <w:t xml:space="preserve">) in cortical areas within or adjacent to the injury site of 58% of TBI rats (n=12), but none in controls (n=14). All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were detected between 2 and 7 d after TBI. In these same areas within 1-3 d after the appearance of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paroxysmal activity was found consisting of repetitive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and EEG spikes (</w:t>
      </w:r>
      <w:proofErr w:type="spellStart"/>
      <w:r w:rsidRPr="007F4044">
        <w:rPr>
          <w:rFonts w:eastAsia="Times New Roman"/>
          <w:color w:val="000000" w:themeColor="text1"/>
        </w:rPr>
        <w:t>rHFOSs</w:t>
      </w:r>
      <w:proofErr w:type="spellEnd"/>
      <w:r w:rsidRPr="007F4044">
        <w:rPr>
          <w:rFonts w:eastAsia="Times New Roman"/>
          <w:color w:val="000000" w:themeColor="text1"/>
        </w:rPr>
        <w:t xml:space="preserve">) in a 10-16 Hz </w:t>
      </w:r>
      <w:proofErr w:type="spellStart"/>
      <w:r w:rsidRPr="007F4044">
        <w:rPr>
          <w:rFonts w:eastAsia="Times New Roman"/>
          <w:color w:val="000000" w:themeColor="text1"/>
        </w:rPr>
        <w:t>arcuate</w:t>
      </w:r>
      <w:proofErr w:type="spellEnd"/>
      <w:r w:rsidRPr="007F4044">
        <w:rPr>
          <w:rFonts w:eastAsia="Times New Roman"/>
          <w:color w:val="000000" w:themeColor="text1"/>
        </w:rPr>
        <w:t xml:space="preserve">-shaped pattern. The EEG spike component of </w:t>
      </w:r>
      <w:proofErr w:type="spellStart"/>
      <w:r w:rsidRPr="007F4044">
        <w:rPr>
          <w:rFonts w:eastAsia="Times New Roman"/>
          <w:color w:val="000000" w:themeColor="text1"/>
        </w:rPr>
        <w:t>rHFOSs</w:t>
      </w:r>
      <w:proofErr w:type="spellEnd"/>
      <w:r w:rsidRPr="007F4044">
        <w:rPr>
          <w:rFonts w:eastAsia="Times New Roman"/>
          <w:color w:val="000000" w:themeColor="text1"/>
        </w:rPr>
        <w:t xml:space="preserve"> had a mean duration of 25±11 </w:t>
      </w:r>
      <w:proofErr w:type="spellStart"/>
      <w:r w:rsidRPr="007F4044">
        <w:rPr>
          <w:rFonts w:eastAsia="Times New Roman"/>
          <w:color w:val="000000" w:themeColor="text1"/>
        </w:rPr>
        <w:t>ms</w:t>
      </w:r>
      <w:proofErr w:type="spellEnd"/>
      <w:r w:rsidRPr="007F4044">
        <w:rPr>
          <w:rFonts w:eastAsia="Times New Roman"/>
          <w:color w:val="000000" w:themeColor="text1"/>
        </w:rPr>
        <w:t xml:space="preserve"> and corresponded with an increase in neuronal spike firing. However, four rats that had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and </w:t>
      </w:r>
      <w:proofErr w:type="spellStart"/>
      <w:r w:rsidRPr="007F4044">
        <w:rPr>
          <w:rFonts w:eastAsia="Times New Roman"/>
          <w:color w:val="000000" w:themeColor="text1"/>
        </w:rPr>
        <w:t>rHFOSs</w:t>
      </w:r>
      <w:proofErr w:type="spellEnd"/>
      <w:r w:rsidRPr="007F4044">
        <w:rPr>
          <w:rFonts w:eastAsia="Times New Roman"/>
          <w:color w:val="000000" w:themeColor="text1"/>
        </w:rPr>
        <w:t xml:space="preserve"> within the first week developed late seizures (follow up 31-168 days post-TBI), whereas none of the rats without these events developed late seizures. In </w:t>
      </w:r>
      <w:r w:rsidRPr="007F4044">
        <w:rPr>
          <w:rFonts w:eastAsia="Times New Roman"/>
          <w:i/>
          <w:color w:val="000000" w:themeColor="text1"/>
        </w:rPr>
        <w:t>Project 2</w:t>
      </w:r>
      <w:r w:rsidRPr="007F4044">
        <w:rPr>
          <w:rFonts w:eastAsia="Times New Roman"/>
          <w:color w:val="000000" w:themeColor="text1"/>
        </w:rPr>
        <w:t xml:space="preserve">, we will determine the effects of tested treatments on early stage (week 1) </w:t>
      </w:r>
      <w:proofErr w:type="spellStart"/>
      <w:r w:rsidRPr="007F4044">
        <w:rPr>
          <w:rFonts w:eastAsia="Times New Roman"/>
          <w:color w:val="000000" w:themeColor="text1"/>
        </w:rPr>
        <w:t>pHFOs</w:t>
      </w:r>
      <w:proofErr w:type="spellEnd"/>
      <w:r w:rsidRPr="007F4044">
        <w:rPr>
          <w:rFonts w:eastAsia="Times New Roman"/>
          <w:color w:val="000000" w:themeColor="text1"/>
        </w:rPr>
        <w:t xml:space="preserve"> and </w:t>
      </w:r>
      <w:proofErr w:type="spellStart"/>
      <w:r w:rsidRPr="007F4044">
        <w:rPr>
          <w:rFonts w:eastAsia="Times New Roman"/>
          <w:color w:val="000000" w:themeColor="text1"/>
        </w:rPr>
        <w:t>rHFOSs</w:t>
      </w:r>
      <w:proofErr w:type="spellEnd"/>
      <w:r w:rsidRPr="007F4044">
        <w:rPr>
          <w:rFonts w:eastAsia="Times New Roman"/>
          <w:color w:val="000000" w:themeColor="text1"/>
        </w:rPr>
        <w:t xml:space="preserve"> (Aim 1C), and will test whether these can be used as biomarkers predicting AEG effect in Aim 2.</w:t>
      </w:r>
      <w:r w:rsidRPr="007F4044">
        <w:t xml:space="preserve"> </w:t>
      </w:r>
    </w:p>
    <w:tbl>
      <w:tblPr>
        <w:tblStyle w:val="TableGrid"/>
        <w:tblW w:w="10908" w:type="dxa"/>
        <w:tblBorders>
          <w:insideH w:val="none" w:sz="0" w:space="0" w:color="auto"/>
          <w:insideV w:val="none" w:sz="0" w:space="0" w:color="auto"/>
        </w:tblBorders>
        <w:tblLayout w:type="fixed"/>
        <w:tblLook w:val="04A0" w:firstRow="1" w:lastRow="0" w:firstColumn="1" w:lastColumn="0" w:noHBand="0" w:noVBand="1"/>
      </w:tblPr>
      <w:tblGrid>
        <w:gridCol w:w="5688"/>
        <w:gridCol w:w="5220"/>
      </w:tblGrid>
      <w:tr w:rsidR="00FC2B12" w:rsidRPr="007F4044" w14:paraId="482C8F97" w14:textId="77777777" w:rsidTr="00934FC5">
        <w:tc>
          <w:tcPr>
            <w:tcW w:w="5688" w:type="dxa"/>
          </w:tcPr>
          <w:p w14:paraId="3704D217" w14:textId="77777777" w:rsidR="00FC2B12" w:rsidRPr="007F4044" w:rsidRDefault="00FC2B12" w:rsidP="00934FC5">
            <w:pPr>
              <w:ind w:left="-90"/>
              <w:contextualSpacing/>
              <w:jc w:val="both"/>
              <w:rPr>
                <w:rFonts w:ascii="Arial" w:hAnsi="Arial" w:cs="Arial"/>
                <w:sz w:val="22"/>
                <w:szCs w:val="22"/>
              </w:rPr>
            </w:pPr>
            <w:r w:rsidRPr="007F4044">
              <w:rPr>
                <w:rFonts w:ascii="Arial" w:hAnsi="Arial" w:cs="Arial"/>
                <w:noProof/>
                <w:sz w:val="22"/>
                <w:szCs w:val="22"/>
              </w:rPr>
              <w:drawing>
                <wp:inline distT="0" distB="0" distL="0" distR="0" wp14:anchorId="0226EE14" wp14:editId="2A881DBB">
                  <wp:extent cx="3310458" cy="1059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FOs Bragin.jpg"/>
                          <pic:cNvPicPr/>
                        </pic:nvPicPr>
                        <pic:blipFill rotWithShape="1">
                          <a:blip r:embed="rId16">
                            <a:extLst>
                              <a:ext uri="{28A0092B-C50C-407E-A947-70E740481C1C}">
                                <a14:useLocalDpi xmlns:a14="http://schemas.microsoft.com/office/drawing/2010/main" val="0"/>
                              </a:ext>
                            </a:extLst>
                          </a:blip>
                          <a:srcRect r="1455"/>
                          <a:stretch/>
                        </pic:blipFill>
                        <pic:spPr bwMode="auto">
                          <a:xfrm>
                            <a:off x="0" y="0"/>
                            <a:ext cx="3317211" cy="1061341"/>
                          </a:xfrm>
                          <a:prstGeom prst="rect">
                            <a:avLst/>
                          </a:prstGeom>
                          <a:ln>
                            <a:noFill/>
                          </a:ln>
                          <a:extLst>
                            <a:ext uri="{53640926-AAD7-44d8-BBD7-CCE9431645EC}">
                              <a14:shadowObscured xmlns:a14="http://schemas.microsoft.com/office/drawing/2010/main"/>
                            </a:ext>
                          </a:extLst>
                        </pic:spPr>
                      </pic:pic>
                    </a:graphicData>
                  </a:graphic>
                </wp:inline>
              </w:drawing>
            </w:r>
          </w:p>
        </w:tc>
        <w:tc>
          <w:tcPr>
            <w:tcW w:w="5220" w:type="dxa"/>
          </w:tcPr>
          <w:p w14:paraId="4EFC82A3" w14:textId="77777777" w:rsidR="00FC2B12" w:rsidRPr="007F4044" w:rsidRDefault="00FC2B12" w:rsidP="00934FC5">
            <w:pPr>
              <w:ind w:left="-108" w:right="-18"/>
              <w:contextualSpacing/>
              <w:jc w:val="both"/>
              <w:rPr>
                <w:rFonts w:ascii="Arial" w:hAnsi="Arial" w:cs="Arial"/>
                <w:b/>
                <w:sz w:val="18"/>
                <w:szCs w:val="18"/>
              </w:rPr>
            </w:pPr>
            <w:r w:rsidRPr="007F4044">
              <w:rPr>
                <w:rFonts w:ascii="Arial" w:hAnsi="Arial" w:cs="Arial"/>
                <w:b/>
                <w:sz w:val="18"/>
                <w:szCs w:val="18"/>
              </w:rPr>
              <w:t>Figure 7.</w:t>
            </w:r>
            <w:del w:id="112" w:author="Dominique Duncan" w:date="2016-03-08T12:05:00Z">
              <w:r w:rsidRPr="007F4044" w:rsidDel="005F7FCC">
                <w:rPr>
                  <w:rFonts w:ascii="Arial" w:hAnsi="Arial" w:cs="Arial"/>
                  <w:b/>
                  <w:sz w:val="18"/>
                  <w:szCs w:val="18"/>
                </w:rPr>
                <w:delText xml:space="preserve"> </w:delText>
              </w:r>
            </w:del>
            <w:r w:rsidRPr="007F4044">
              <w:rPr>
                <w:rFonts w:ascii="Arial" w:hAnsi="Arial" w:cs="Arial"/>
                <w:b/>
                <w:sz w:val="18"/>
                <w:szCs w:val="18"/>
              </w:rPr>
              <w:t xml:space="preserve"> </w:t>
            </w:r>
            <w:proofErr w:type="spellStart"/>
            <w:proofErr w:type="gramStart"/>
            <w:r w:rsidRPr="007F4044">
              <w:rPr>
                <w:rFonts w:ascii="Arial" w:hAnsi="Arial" w:cs="Arial"/>
                <w:sz w:val="18"/>
                <w:szCs w:val="18"/>
              </w:rPr>
              <w:t>pHFOs</w:t>
            </w:r>
            <w:proofErr w:type="spellEnd"/>
            <w:proofErr w:type="gramEnd"/>
            <w:r w:rsidRPr="007F4044">
              <w:rPr>
                <w:rFonts w:ascii="Arial" w:hAnsi="Arial" w:cs="Arial"/>
                <w:sz w:val="18"/>
                <w:szCs w:val="18"/>
              </w:rPr>
              <w:t xml:space="preserve"> in the LFPI rat model recorded with wide band EEG.</w:t>
            </w:r>
            <w:del w:id="113" w:author="Dominique Duncan" w:date="2016-03-08T12:05:00Z">
              <w:r w:rsidRPr="007F4044" w:rsidDel="005F7FCC">
                <w:rPr>
                  <w:rFonts w:ascii="Arial" w:hAnsi="Arial" w:cs="Arial"/>
                  <w:b/>
                  <w:sz w:val="18"/>
                  <w:szCs w:val="18"/>
                </w:rPr>
                <w:delText xml:space="preserve"> </w:delText>
              </w:r>
            </w:del>
            <w:r w:rsidRPr="007F4044">
              <w:rPr>
                <w:rFonts w:ascii="Arial" w:hAnsi="Arial" w:cs="Arial"/>
                <w:b/>
                <w:sz w:val="18"/>
                <w:szCs w:val="18"/>
              </w:rPr>
              <w:t xml:space="preserve"> A. </w:t>
            </w:r>
            <w:proofErr w:type="spellStart"/>
            <w:proofErr w:type="gramStart"/>
            <w:r w:rsidRPr="007F4044">
              <w:rPr>
                <w:rFonts w:ascii="Arial" w:hAnsi="Arial" w:cs="Arial"/>
                <w:sz w:val="18"/>
                <w:szCs w:val="18"/>
              </w:rPr>
              <w:t>pHFOs</w:t>
            </w:r>
            <w:proofErr w:type="spellEnd"/>
            <w:proofErr w:type="gramEnd"/>
            <w:r w:rsidRPr="007F4044">
              <w:rPr>
                <w:rFonts w:ascii="Arial" w:hAnsi="Arial" w:cs="Arial"/>
                <w:sz w:val="18"/>
                <w:szCs w:val="18"/>
              </w:rPr>
              <w:t xml:space="preserve"> associated with local slow waves in a rat 3d after LFPI. </w:t>
            </w:r>
            <w:r w:rsidRPr="007F4044">
              <w:rPr>
                <w:rFonts w:ascii="Arial" w:hAnsi="Arial" w:cs="Arial"/>
                <w:b/>
                <w:sz w:val="18"/>
                <w:szCs w:val="18"/>
              </w:rPr>
              <w:t>B.</w:t>
            </w:r>
            <w:r w:rsidRPr="007F4044">
              <w:rPr>
                <w:rFonts w:ascii="Arial" w:hAnsi="Arial" w:cs="Arial"/>
                <w:sz w:val="18"/>
                <w:szCs w:val="18"/>
              </w:rPr>
              <w:t xml:space="preserve"> Local generation of </w:t>
            </w:r>
            <w:proofErr w:type="spellStart"/>
            <w:r w:rsidRPr="007F4044">
              <w:rPr>
                <w:rFonts w:ascii="Arial" w:hAnsi="Arial" w:cs="Arial"/>
                <w:sz w:val="18"/>
                <w:szCs w:val="18"/>
              </w:rPr>
              <w:t>pHFO</w:t>
            </w:r>
            <w:proofErr w:type="spellEnd"/>
            <w:r w:rsidRPr="007F4044">
              <w:rPr>
                <w:rFonts w:ascii="Arial" w:hAnsi="Arial" w:cs="Arial"/>
                <w:sz w:val="18"/>
                <w:szCs w:val="18"/>
              </w:rPr>
              <w:t xml:space="preserve"> next to the TBI site (ATBI). Black lines are recorded at a 0</w:t>
            </w:r>
            <w:proofErr w:type="gramStart"/>
            <w:r w:rsidRPr="007F4044">
              <w:rPr>
                <w:rFonts w:ascii="Arial" w:hAnsi="Arial" w:cs="Arial"/>
                <w:sz w:val="18"/>
                <w:szCs w:val="18"/>
              </w:rPr>
              <w:t>.1Hz-10kHz frequency</w:t>
            </w:r>
            <w:proofErr w:type="gramEnd"/>
            <w:r w:rsidRPr="007F4044">
              <w:rPr>
                <w:rFonts w:ascii="Arial" w:hAnsi="Arial" w:cs="Arial"/>
                <w:sz w:val="18"/>
                <w:szCs w:val="18"/>
              </w:rPr>
              <w:t xml:space="preserve"> band. Red lines went through </w:t>
            </w:r>
            <w:proofErr w:type="gramStart"/>
            <w:r w:rsidRPr="007F4044">
              <w:rPr>
                <w:rFonts w:ascii="Arial" w:hAnsi="Arial" w:cs="Arial"/>
                <w:sz w:val="18"/>
                <w:szCs w:val="18"/>
              </w:rPr>
              <w:t>100-600Hz band</w:t>
            </w:r>
            <w:proofErr w:type="gramEnd"/>
            <w:r w:rsidRPr="007F4044">
              <w:rPr>
                <w:rFonts w:ascii="Arial" w:hAnsi="Arial" w:cs="Arial"/>
                <w:sz w:val="18"/>
                <w:szCs w:val="18"/>
              </w:rPr>
              <w:t xml:space="preserve"> pass. </w:t>
            </w:r>
            <w:r w:rsidRPr="007F4044">
              <w:rPr>
                <w:rFonts w:ascii="Arial" w:hAnsi="Arial" w:cs="Arial"/>
                <w:b/>
                <w:sz w:val="18"/>
                <w:szCs w:val="18"/>
              </w:rPr>
              <w:t xml:space="preserve">C. </w:t>
            </w:r>
            <w:r w:rsidRPr="007F4044">
              <w:rPr>
                <w:rFonts w:ascii="Arial" w:hAnsi="Arial" w:cs="Arial"/>
                <w:sz w:val="18"/>
                <w:szCs w:val="18"/>
              </w:rPr>
              <w:t>Electrode placement. Please see also Bragin et al</w:t>
            </w:r>
            <w:hyperlink w:anchor="_ENREF_15" w:tooltip="Bragin, 2016 #31458" w:history="1">
              <w:r w:rsidRPr="007F4044">
                <w:rPr>
                  <w:rFonts w:ascii="Arial" w:hAnsi="Arial" w:cs="Arial"/>
                  <w:sz w:val="18"/>
                  <w:szCs w:val="18"/>
                </w:rPr>
                <w:fldChar w:fldCharType="begin"/>
              </w:r>
              <w:r w:rsidRPr="007F4044">
                <w:rPr>
                  <w:rFonts w:ascii="Arial" w:hAnsi="Arial" w:cs="Arial"/>
                  <w:sz w:val="18"/>
                  <w:szCs w:val="18"/>
                </w:rPr>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rsidRPr="007F4044">
                <w:rPr>
                  <w:rFonts w:ascii="Arial" w:hAnsi="Arial" w:cs="Arial"/>
                  <w:sz w:val="18"/>
                  <w:szCs w:val="18"/>
                </w:rPr>
                <w:fldChar w:fldCharType="separate"/>
              </w:r>
              <w:r w:rsidRPr="007F4044">
                <w:rPr>
                  <w:rFonts w:ascii="Arial" w:hAnsi="Arial" w:cs="Arial"/>
                  <w:noProof/>
                  <w:sz w:val="18"/>
                  <w:szCs w:val="18"/>
                  <w:vertAlign w:val="superscript"/>
                </w:rPr>
                <w:t>15</w:t>
              </w:r>
              <w:r w:rsidRPr="007F4044">
                <w:rPr>
                  <w:rFonts w:ascii="Arial" w:hAnsi="Arial" w:cs="Arial"/>
                  <w:sz w:val="18"/>
                  <w:szCs w:val="18"/>
                </w:rPr>
                <w:fldChar w:fldCharType="end"/>
              </w:r>
            </w:hyperlink>
            <w:r w:rsidRPr="007F4044">
              <w:rPr>
                <w:rFonts w:ascii="Arial" w:hAnsi="Arial" w:cs="Arial"/>
                <w:sz w:val="18"/>
                <w:szCs w:val="18"/>
              </w:rPr>
              <w:t xml:space="preserve"> in  </w:t>
            </w:r>
            <w:r w:rsidRPr="007F4044">
              <w:rPr>
                <w:rFonts w:ascii="Arial" w:hAnsi="Arial" w:cs="Arial"/>
                <w:b/>
                <w:sz w:val="18"/>
                <w:szCs w:val="18"/>
              </w:rPr>
              <w:t>Appendix 2</w:t>
            </w:r>
            <w:r w:rsidRPr="007F4044">
              <w:rPr>
                <w:rFonts w:ascii="Arial" w:hAnsi="Arial" w:cs="Arial"/>
                <w:sz w:val="18"/>
                <w:szCs w:val="18"/>
              </w:rPr>
              <w:t xml:space="preserve"> for more details.</w:t>
            </w:r>
          </w:p>
        </w:tc>
      </w:tr>
    </w:tbl>
    <w:p w14:paraId="708D6EAA" w14:textId="77777777" w:rsidR="00FC2B12" w:rsidRPr="00A71C7B" w:rsidRDefault="00FC2B12" w:rsidP="00FC2B12">
      <w:pPr>
        <w:rPr>
          <w:rFonts w:ascii="Arial" w:hAnsi="Arial" w:cs="Arial"/>
          <w:b/>
          <w:sz w:val="6"/>
          <w:szCs w:val="6"/>
        </w:rPr>
      </w:pPr>
    </w:p>
    <w:p w14:paraId="7CDB75A7" w14:textId="295C57A8" w:rsidR="00FC2B12" w:rsidRPr="007F4044" w:rsidRDefault="00794395" w:rsidP="00FC2B12">
      <w:pPr>
        <w:rPr>
          <w:rFonts w:ascii="Arial" w:hAnsi="Arial" w:cs="Arial"/>
          <w:sz w:val="22"/>
          <w:szCs w:val="22"/>
          <w:u w:val="single"/>
        </w:rPr>
      </w:pPr>
      <w:r>
        <w:rPr>
          <w:rFonts w:ascii="Arial" w:hAnsi="Arial" w:cs="Arial"/>
          <w:b/>
          <w:sz w:val="22"/>
          <w:szCs w:val="22"/>
        </w:rPr>
        <w:t>3.2</w:t>
      </w:r>
      <w:r w:rsidR="00FC2B12" w:rsidRPr="007F4044">
        <w:rPr>
          <w:rFonts w:ascii="Arial" w:hAnsi="Arial" w:cs="Arial"/>
          <w:b/>
          <w:sz w:val="22"/>
          <w:szCs w:val="22"/>
        </w:rPr>
        <w:t xml:space="preserve"> </w:t>
      </w:r>
      <w:r>
        <w:rPr>
          <w:rFonts w:ascii="Arial" w:hAnsi="Arial" w:cs="Arial"/>
          <w:b/>
          <w:sz w:val="22"/>
          <w:szCs w:val="22"/>
        </w:rPr>
        <w:t>Experimental Design</w:t>
      </w:r>
    </w:p>
    <w:p w14:paraId="0A3D784A" w14:textId="77777777" w:rsidR="00FC2B12" w:rsidRPr="007F4044" w:rsidRDefault="00FC2B12" w:rsidP="00FC2B12">
      <w:pPr>
        <w:rPr>
          <w:rFonts w:ascii="Arial" w:hAnsi="Arial" w:cs="Arial"/>
          <w:b/>
          <w:sz w:val="6"/>
          <w:szCs w:val="6"/>
        </w:rPr>
      </w:pPr>
    </w:p>
    <w:p w14:paraId="733C62A8" w14:textId="013BFF58" w:rsidR="00FC2B12" w:rsidRPr="007F4044" w:rsidRDefault="00794395" w:rsidP="00FC2B12">
      <w:pPr>
        <w:pStyle w:val="NoSpacing"/>
        <w:rPr>
          <w:b/>
        </w:rPr>
      </w:pPr>
      <w:r>
        <w:rPr>
          <w:rStyle w:val="Heading2Char"/>
        </w:rPr>
        <w:t xml:space="preserve">3.2.1 </w:t>
      </w:r>
      <w:r w:rsidR="00FC2B12" w:rsidRPr="007F4044">
        <w:rPr>
          <w:rStyle w:val="Heading2Char"/>
        </w:rPr>
        <w:t>S</w:t>
      </w:r>
      <w:r>
        <w:rPr>
          <w:rStyle w:val="Heading2Char"/>
        </w:rPr>
        <w:t>pecific</w:t>
      </w:r>
      <w:r w:rsidR="00FC2B12" w:rsidRPr="007F4044">
        <w:rPr>
          <w:rStyle w:val="Heading2Char"/>
        </w:rPr>
        <w:t xml:space="preserve"> A</w:t>
      </w:r>
      <w:r>
        <w:rPr>
          <w:rStyle w:val="Heading2Char"/>
        </w:rPr>
        <w:t>im</w:t>
      </w:r>
      <w:r w:rsidR="00FC2B12" w:rsidRPr="007F4044">
        <w:rPr>
          <w:rStyle w:val="Heading2Char"/>
        </w:rPr>
        <w:t xml:space="preserve"> 1:</w:t>
      </w:r>
      <w:r w:rsidR="00FC2B12" w:rsidRPr="007F4044">
        <w:rPr>
          <w:b/>
        </w:rPr>
        <w:t xml:space="preserve"> </w:t>
      </w:r>
      <w:r w:rsidR="00FC2B12" w:rsidRPr="007F4044">
        <w:t>To apply a multi-modality early stage post-TBI screening protocol for selecting early onset candidate AEG treatments in the adult rat LFPI model, using the following criteria:</w:t>
      </w:r>
    </w:p>
    <w:p w14:paraId="6EA1B493" w14:textId="75BF89D0" w:rsidR="00FC2B12" w:rsidRPr="007F4044" w:rsidRDefault="00FC2B12" w:rsidP="00FC2B12">
      <w:pPr>
        <w:pStyle w:val="NoSpacing"/>
      </w:pPr>
      <w:r w:rsidRPr="006B5B47">
        <w:rPr>
          <w:b/>
        </w:rPr>
        <w:t>Specific Aim 1A</w:t>
      </w:r>
      <w:r w:rsidRPr="007F4044">
        <w:rPr>
          <w:b/>
        </w:rPr>
        <w:t xml:space="preserve">: </w:t>
      </w:r>
      <w:r w:rsidRPr="007F4044">
        <w:t>define target relevance and treatment window for the tested drugs</w:t>
      </w:r>
      <w:proofErr w:type="gramStart"/>
      <w:r w:rsidRPr="007F4044">
        <w:t>;</w:t>
      </w:r>
      <w:proofErr w:type="gramEnd"/>
    </w:p>
    <w:p w14:paraId="4C995AD2" w14:textId="5016EF44" w:rsidR="00FC2B12" w:rsidRPr="007F4044" w:rsidRDefault="00DD4EDC" w:rsidP="00FC2B12">
      <w:pPr>
        <w:pStyle w:val="NoSpacing"/>
      </w:pPr>
      <w:r w:rsidRPr="006B5B47">
        <w:rPr>
          <w:b/>
        </w:rPr>
        <w:t>S</w:t>
      </w:r>
      <w:r w:rsidR="00FC2B12" w:rsidRPr="006B5B47">
        <w:rPr>
          <w:b/>
        </w:rPr>
        <w:t>pecific Aim 1B</w:t>
      </w:r>
      <w:r w:rsidR="00FC2B12" w:rsidRPr="007F4044">
        <w:rPr>
          <w:i/>
        </w:rPr>
        <w:t>:</w:t>
      </w:r>
      <w:r w:rsidR="00FC2B12" w:rsidRPr="007F4044">
        <w:rPr>
          <w:b/>
        </w:rPr>
        <w:t xml:space="preserve"> </w:t>
      </w:r>
      <w:r w:rsidR="00FC2B12" w:rsidRPr="007F4044">
        <w:t>evidence for modification of early stage candidate epileptogenic targets by the tested drugs</w:t>
      </w:r>
      <w:proofErr w:type="gramStart"/>
      <w:r w:rsidR="00FC2B12" w:rsidRPr="007F4044">
        <w:t>;</w:t>
      </w:r>
      <w:proofErr w:type="gramEnd"/>
    </w:p>
    <w:p w14:paraId="323E0807" w14:textId="1AE5EF14" w:rsidR="00FC2B12" w:rsidRPr="007F4044" w:rsidRDefault="00FC2B12" w:rsidP="00FC2B12">
      <w:pPr>
        <w:pStyle w:val="NoSpacing"/>
      </w:pPr>
      <w:r w:rsidRPr="006B5B47">
        <w:rPr>
          <w:b/>
        </w:rPr>
        <w:t>Specific Aim 1C</w:t>
      </w:r>
      <w:r w:rsidRPr="00165489">
        <w:rPr>
          <w:b/>
        </w:rPr>
        <w:t>:</w:t>
      </w:r>
      <w:r w:rsidRPr="007F4044">
        <w:rPr>
          <w:b/>
        </w:rPr>
        <w:t xml:space="preserve"> </w:t>
      </w:r>
      <w:r w:rsidRPr="007F4044">
        <w:t>prevention of early post-TBI seizures and EEG biomarkers of PTEgenesis (</w:t>
      </w:r>
      <w:proofErr w:type="spellStart"/>
      <w:r w:rsidRPr="007F4044">
        <w:t>pHFOs</w:t>
      </w:r>
      <w:proofErr w:type="spellEnd"/>
      <w:r w:rsidRPr="007F4044">
        <w:t xml:space="preserve">, </w:t>
      </w:r>
      <w:proofErr w:type="spellStart"/>
      <w:r w:rsidRPr="007F4044">
        <w:t>rHFOSs</w:t>
      </w:r>
      <w:proofErr w:type="spellEnd"/>
      <w:r w:rsidRPr="007F4044">
        <w:t>, spikes), as a function of dose and treatment exposure</w:t>
      </w:r>
      <w:proofErr w:type="gramStart"/>
      <w:r w:rsidRPr="007F4044">
        <w:t>;</w:t>
      </w:r>
      <w:proofErr w:type="gramEnd"/>
    </w:p>
    <w:p w14:paraId="10C6B0F0" w14:textId="021190E9" w:rsidR="00FC2B12" w:rsidRPr="007F4044" w:rsidRDefault="00FC2B12" w:rsidP="00FC2B12">
      <w:pPr>
        <w:pStyle w:val="NoSpacing"/>
      </w:pPr>
      <w:r w:rsidRPr="006B5B47">
        <w:rPr>
          <w:b/>
        </w:rPr>
        <w:t>Specific Aim 1D</w:t>
      </w:r>
      <w:r w:rsidRPr="00165489">
        <w:rPr>
          <w:b/>
        </w:rPr>
        <w:t>:</w:t>
      </w:r>
      <w:r w:rsidRPr="007F4044">
        <w:rPr>
          <w:b/>
        </w:rPr>
        <w:t xml:space="preserve"> </w:t>
      </w:r>
      <w:r w:rsidRPr="007F4044">
        <w:t>normalization of early plasma biomarkers of PTEgenesis, as a function treatment exposure.</w:t>
      </w:r>
    </w:p>
    <w:p w14:paraId="317EAA1A" w14:textId="77777777" w:rsidR="00FC2B12" w:rsidRPr="007F4044" w:rsidRDefault="00FC2B12" w:rsidP="00FC2B12">
      <w:pPr>
        <w:pStyle w:val="NoSpacing"/>
      </w:pPr>
      <w:r w:rsidRPr="007F4044">
        <w:rPr>
          <w:b/>
        </w:rPr>
        <w:t>Hypothesis 1</w:t>
      </w:r>
      <w:r w:rsidRPr="007F4044">
        <w:t xml:space="preserve">: A multi-modality early stage post-TBI screening platform for target relevance and persisting modification of early stage post-TBI seizures and EEG/plasma biomarkers beyond treatment exposure </w:t>
      </w:r>
      <w:r>
        <w:t>will</w:t>
      </w:r>
      <w:r w:rsidRPr="007F4044">
        <w:t xml:space="preserve"> help select optimal treatment protocols for candidate AEG treatments for PTE.</w:t>
      </w:r>
    </w:p>
    <w:p w14:paraId="635062C9" w14:textId="77777777" w:rsidR="00FC2B12" w:rsidRPr="007F4044" w:rsidRDefault="00FC2B12" w:rsidP="00FC2B12">
      <w:pPr>
        <w:pStyle w:val="NoSpacing"/>
        <w:rPr>
          <w:b/>
          <w:sz w:val="6"/>
          <w:szCs w:val="6"/>
        </w:rPr>
      </w:pPr>
      <w:r w:rsidRPr="007F4044">
        <w:rPr>
          <w:rStyle w:val="Heading2Char"/>
        </w:rPr>
        <w:t>Deliverables:</w:t>
      </w:r>
      <w:r w:rsidRPr="007F4044">
        <w:rPr>
          <w:b/>
        </w:rPr>
        <w:t xml:space="preserve"> </w:t>
      </w:r>
      <w:r w:rsidRPr="007F4044">
        <w:t xml:space="preserve">(1) Validate a rapid multi-modality screening platform for optimization and selection of lead AEG treatments for PTE. (2) Identify early stage MRI/EEG/plasma biomarkers predicting AEG treatment response. </w:t>
      </w:r>
    </w:p>
    <w:p w14:paraId="1DEAB3D4" w14:textId="77777777" w:rsidR="00FC2B12" w:rsidRPr="007F4044" w:rsidRDefault="00FC2B12" w:rsidP="00FC2B12">
      <w:pPr>
        <w:pStyle w:val="NoSpacing"/>
      </w:pPr>
      <w:r w:rsidRPr="007F4044">
        <w:rPr>
          <w:rStyle w:val="Heading2Char"/>
        </w:rPr>
        <w:t>Rationale:</w:t>
      </w:r>
      <w:r w:rsidRPr="007F4044">
        <w:t xml:space="preserve"> The scientific premise of Aim 1 is that the optimal treatment protocol to be tested for AEG potential in the standardized animal model of PTE will need to demonstrate:</w:t>
      </w:r>
      <w:del w:id="114" w:author="Dominique Duncan" w:date="2016-03-08T12:06:00Z">
        <w:r w:rsidRPr="007F4044" w:rsidDel="005F7FCC">
          <w:delText xml:space="preserve"> </w:delText>
        </w:r>
      </w:del>
      <w:r w:rsidRPr="007F4044">
        <w:t xml:space="preserve"> (1) evidence for target relevance during the treatment window (Aim 1A) and target engagement (Aim 1B) and (2) normalization of early stage PTE epileptogenesis biomarkers that predict treatment response (Aim 1C-D). </w:t>
      </w:r>
    </w:p>
    <w:p w14:paraId="50019AB1" w14:textId="37F2B1CA" w:rsidR="00FC2B12" w:rsidRPr="007F4044" w:rsidRDefault="00FC2B12" w:rsidP="00FC2B12">
      <w:pPr>
        <w:pStyle w:val="NoSpacing"/>
      </w:pPr>
      <w:r w:rsidRPr="007F4044">
        <w:t xml:space="preserve">These criteria would eventually help select and optimize rational treatments and implement them only in subjects at risk (PTEgenesis-biomarker positive) and likely to benefit from the specific treatment (PTEgenesis biomarkers for treatment response), reducing therefore the </w:t>
      </w:r>
      <w:r w:rsidR="000C7619">
        <w:t>NNT</w:t>
      </w:r>
      <w:r w:rsidRPr="007F4044">
        <w:t xml:space="preserve"> and follow up period in a future AEG trial. There are no validated biomarkers of PTEgenesis. Thus, in this Aim we will use the panel of general and mechanistic candidate biomarkers of PTEgenesis, while these are assessed and validated in </w:t>
      </w:r>
    </w:p>
    <w:p w14:paraId="6898477F" w14:textId="77777777" w:rsidR="00FC2B12" w:rsidRPr="007F4044" w:rsidRDefault="00FC2B12" w:rsidP="00FC2B12">
      <w:pPr>
        <w:pStyle w:val="NoSpacing"/>
      </w:pPr>
      <w:r w:rsidRPr="007F4044">
        <w:rPr>
          <w:i/>
        </w:rPr>
        <w:t>Project 1.</w:t>
      </w:r>
      <w:r w:rsidRPr="007F4044">
        <w:t xml:space="preserve"> In Year 3, the combined data from</w:t>
      </w:r>
      <w:r w:rsidRPr="007F4044">
        <w:rPr>
          <w:i/>
        </w:rPr>
        <w:t xml:space="preserve"> Projects 1 and 2</w:t>
      </w:r>
      <w:r w:rsidRPr="007F4044">
        <w:t xml:space="preserve"> will be cross-correlated to identify biomarkers of PTEgenesis that predict treatment response to be used in the preclinical AEG trial of Aim 2.</w:t>
      </w:r>
    </w:p>
    <w:tbl>
      <w:tblPr>
        <w:tblStyle w:val="TableGrid"/>
        <w:tblW w:w="10800" w:type="dxa"/>
        <w:tblInd w:w="108" w:type="dxa"/>
        <w:tblBorders>
          <w:insideH w:val="none" w:sz="0" w:space="0" w:color="auto"/>
          <w:insideV w:val="none" w:sz="0" w:space="0" w:color="auto"/>
        </w:tblBorders>
        <w:tblLayout w:type="fixed"/>
        <w:tblLook w:val="04A0" w:firstRow="1" w:lastRow="0" w:firstColumn="1" w:lastColumn="0" w:noHBand="0" w:noVBand="1"/>
      </w:tblPr>
      <w:tblGrid>
        <w:gridCol w:w="7470"/>
        <w:gridCol w:w="3330"/>
      </w:tblGrid>
      <w:tr w:rsidR="00FC2B12" w:rsidRPr="007F4044" w14:paraId="70AA7982" w14:textId="77777777" w:rsidTr="006B5B47">
        <w:tc>
          <w:tcPr>
            <w:tcW w:w="7470" w:type="dxa"/>
          </w:tcPr>
          <w:p w14:paraId="34FBD31E" w14:textId="77777777" w:rsidR="00FC2B12" w:rsidRPr="007F4044" w:rsidRDefault="00FC2B12" w:rsidP="00934FC5">
            <w:pPr>
              <w:rPr>
                <w:rFonts w:ascii="Arial" w:hAnsi="Arial" w:cs="Arial"/>
                <w:b/>
                <w:sz w:val="22"/>
                <w:szCs w:val="22"/>
              </w:rPr>
            </w:pPr>
            <w:r w:rsidRPr="007F4044">
              <w:rPr>
                <w:rFonts w:ascii="Arial" w:hAnsi="Arial" w:cs="Arial"/>
                <w:b/>
                <w:noProof/>
                <w:sz w:val="22"/>
                <w:szCs w:val="22"/>
              </w:rPr>
              <w:drawing>
                <wp:inline distT="0" distB="0" distL="0" distR="0" wp14:anchorId="42E945B5" wp14:editId="7B2E8CCD">
                  <wp:extent cx="4708342" cy="127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1A 1B study design3.jpg"/>
                          <pic:cNvPicPr/>
                        </pic:nvPicPr>
                        <pic:blipFill rotWithShape="1">
                          <a:blip r:embed="rId17">
                            <a:extLst>
                              <a:ext uri="{28A0092B-C50C-407E-A947-70E740481C1C}">
                                <a14:useLocalDpi xmlns:a14="http://schemas.microsoft.com/office/drawing/2010/main" val="0"/>
                              </a:ext>
                            </a:extLst>
                          </a:blip>
                          <a:srcRect r="4502"/>
                          <a:stretch/>
                        </pic:blipFill>
                        <pic:spPr bwMode="auto">
                          <a:xfrm>
                            <a:off x="0" y="0"/>
                            <a:ext cx="4711369" cy="1270817"/>
                          </a:xfrm>
                          <a:prstGeom prst="rect">
                            <a:avLst/>
                          </a:prstGeom>
                          <a:ln>
                            <a:noFill/>
                          </a:ln>
                          <a:extLst>
                            <a:ext uri="{53640926-AAD7-44d8-BBD7-CCE9431645EC}">
                              <a14:shadowObscured xmlns:a14="http://schemas.microsoft.com/office/drawing/2010/main"/>
                            </a:ext>
                          </a:extLst>
                        </pic:spPr>
                      </pic:pic>
                    </a:graphicData>
                  </a:graphic>
                </wp:inline>
              </w:drawing>
            </w:r>
          </w:p>
        </w:tc>
        <w:tc>
          <w:tcPr>
            <w:tcW w:w="3330" w:type="dxa"/>
          </w:tcPr>
          <w:p w14:paraId="3BDEE2AA" w14:textId="77777777" w:rsidR="00FC2B12" w:rsidRPr="007F4044" w:rsidRDefault="00FC2B12" w:rsidP="00934FC5">
            <w:pPr>
              <w:pStyle w:val="CaptionFigure"/>
              <w:rPr>
                <w:i/>
                <w:iCs/>
                <w:color w:val="404040" w:themeColor="text1" w:themeTint="BF"/>
                <w:sz w:val="20"/>
                <w:szCs w:val="20"/>
              </w:rPr>
            </w:pPr>
            <w:r w:rsidRPr="00A71C7B">
              <w:rPr>
                <w:b/>
              </w:rPr>
              <w:t>Figure 8.</w:t>
            </w:r>
            <w:del w:id="115" w:author="Dominique Duncan" w:date="2016-03-08T12:06:00Z">
              <w:r w:rsidRPr="007F4044" w:rsidDel="005F7FCC">
                <w:delText xml:space="preserve">      </w:delText>
              </w:r>
            </w:del>
            <w:r w:rsidRPr="007F4044">
              <w:t xml:space="preserve"> Study design of Aims 1A, 1B. </w:t>
            </w:r>
            <w:r w:rsidRPr="007F4044">
              <w:rPr>
                <w:i/>
              </w:rPr>
              <w:t>Aim 1A</w:t>
            </w:r>
            <w:r w:rsidRPr="007F4044">
              <w:t xml:space="preserve"> will determine the target relevance and relevant treatment windows for each target, in rats subjected to LFPI comparing them to SHAM rats. Target investigation will be done at 2days (2d), 1 week, 2weeks, 4weeks, and 8 weeks, at which timepoints brains will be collected for either perfusion and histology or for</w:t>
            </w:r>
          </w:p>
        </w:tc>
      </w:tr>
      <w:tr w:rsidR="00FC2B12" w:rsidRPr="007F4044" w14:paraId="5E7153B1" w14:textId="77777777" w:rsidTr="00934FC5">
        <w:tc>
          <w:tcPr>
            <w:tcW w:w="10800" w:type="dxa"/>
            <w:gridSpan w:val="2"/>
          </w:tcPr>
          <w:p w14:paraId="570463B1" w14:textId="749B63C1" w:rsidR="00FC2B12" w:rsidRPr="007F4044" w:rsidRDefault="00FC2B12" w:rsidP="00934FC5">
            <w:pPr>
              <w:pStyle w:val="CaptionFigure"/>
              <w:rPr>
                <w:i/>
                <w:iCs/>
                <w:color w:val="404040" w:themeColor="text1" w:themeTint="BF"/>
                <w:sz w:val="20"/>
                <w:szCs w:val="20"/>
              </w:rPr>
            </w:pPr>
            <w:r w:rsidRPr="007F4044">
              <w:t>qRT-PCR or Western blots</w:t>
            </w:r>
            <w:r w:rsidRPr="007F4044">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 </w:instrText>
            </w:r>
            <w:r>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EN.CITE.DATA </w:instrText>
            </w:r>
            <w:r>
              <w:fldChar w:fldCharType="end"/>
            </w:r>
            <w:r w:rsidRPr="007F4044">
              <w:fldChar w:fldCharType="separate"/>
            </w:r>
            <w:hyperlink w:anchor="_ENREF_17" w:tooltip="Casillas-Espinosa, 2015 #31386" w:history="1">
              <w:r w:rsidRPr="007F4044">
                <w:rPr>
                  <w:vertAlign w:val="superscript"/>
                </w:rPr>
                <w:t>17</w:t>
              </w:r>
            </w:hyperlink>
            <w:r w:rsidRPr="007F4044">
              <w:rPr>
                <w:vertAlign w:val="superscript"/>
              </w:rPr>
              <w:t xml:space="preserve">, </w:t>
            </w:r>
            <w:hyperlink w:anchor="_ENREF_18" w:tooltip="Chudomel, 2015 #6" w:history="1">
              <w:r w:rsidRPr="007F4044">
                <w:rPr>
                  <w:vertAlign w:val="superscript"/>
                </w:rPr>
                <w:t>18</w:t>
              </w:r>
            </w:hyperlink>
            <w:r w:rsidRPr="007F4044">
              <w:rPr>
                <w:vertAlign w:val="superscript"/>
              </w:rPr>
              <w:t xml:space="preserve">, </w:t>
            </w:r>
            <w:hyperlink w:anchor="_ENREF_32" w:tooltip="Galanopoulou, 2006 #45" w:history="1">
              <w:r w:rsidRPr="007F4044">
                <w:rPr>
                  <w:vertAlign w:val="superscript"/>
                </w:rPr>
                <w:t>32</w:t>
              </w:r>
            </w:hyperlink>
            <w:r w:rsidRPr="007F4044">
              <w:rPr>
                <w:vertAlign w:val="superscript"/>
              </w:rPr>
              <w:t xml:space="preserve">, </w:t>
            </w:r>
            <w:hyperlink w:anchor="_ENREF_48" w:tooltip="Jequier Gygax, 2014 #17" w:history="1">
              <w:r w:rsidRPr="007F4044">
                <w:rPr>
                  <w:vertAlign w:val="superscript"/>
                </w:rPr>
                <w:t>48</w:t>
              </w:r>
            </w:hyperlink>
            <w:r w:rsidRPr="007F4044">
              <w:rPr>
                <w:vertAlign w:val="superscript"/>
              </w:rPr>
              <w:t xml:space="preserve">, </w:t>
            </w:r>
            <w:hyperlink w:anchor="_ENREF_93" w:tooltip="Shultz, 2015 #2411" w:history="1">
              <w:r w:rsidRPr="007F4044">
                <w:rPr>
                  <w:vertAlign w:val="superscript"/>
                </w:rPr>
                <w:t>93</w:t>
              </w:r>
            </w:hyperlink>
            <w:r w:rsidRPr="007F4044">
              <w:fldChar w:fldCharType="end"/>
            </w:r>
            <w:r w:rsidRPr="007F4044">
              <w:t xml:space="preserve">. </w:t>
            </w:r>
            <w:r w:rsidRPr="007F4044">
              <w:rPr>
                <w:i/>
              </w:rPr>
              <w:t>Aim 1B</w:t>
            </w:r>
            <w:r w:rsidRPr="007F4044">
              <w:t xml:space="preserve"> will determine the effects of treatments on the respective targets. After LFPI, rats will be injected with a bolus dose of the tested drug, 30min post-LFPI, and osmotic minipumps filled with either drug (either of 2 drug doses) or vehicle will be implanted SC. Minipumps will be removed 1week post-LFPI and rats will be sacrificed for histology or brain tissue collection for target investigation at 2weeks. Blood will be collected for drug levels at baseline, 30min post bolus drug i.p., 24hr, 72hr, 7d, and at 30min, 2hr, 4hr after minipump removal, to confirm rapid elevation to target levels, steady levels during treatment (Rx ON) and washout by the end of 2</w:t>
            </w:r>
            <w:r w:rsidRPr="007F4044">
              <w:rPr>
                <w:vertAlign w:val="superscript"/>
              </w:rPr>
              <w:t>nd</w:t>
            </w:r>
            <w:r w:rsidRPr="007F4044">
              <w:t xml:space="preserve"> week (Rx OFF). See </w:t>
            </w:r>
            <w:r w:rsidRPr="00CA0787">
              <w:t xml:space="preserve">section </w:t>
            </w:r>
            <w:r w:rsidR="00CA0787" w:rsidRPr="006B5B47">
              <w:t>3.3</w:t>
            </w:r>
            <w:r w:rsidRPr="00CA0787">
              <w:t>, General</w:t>
            </w:r>
            <w:r w:rsidRPr="007F4044">
              <w:t xml:space="preserve"> Methods. We will use 5 rats/group.</w:t>
            </w:r>
          </w:p>
        </w:tc>
      </w:tr>
    </w:tbl>
    <w:p w14:paraId="3CA497B3" w14:textId="77777777" w:rsidR="00FC2B12" w:rsidRPr="007F4044" w:rsidRDefault="00FC2B12" w:rsidP="00FC2B12">
      <w:pPr>
        <w:pStyle w:val="Heading2"/>
      </w:pPr>
      <w:r w:rsidRPr="007F4044">
        <w:lastRenderedPageBreak/>
        <w:t xml:space="preserve">Aims 1A-1B: Experimental design and specific methods: </w:t>
      </w:r>
    </w:p>
    <w:p w14:paraId="115C852C" w14:textId="5134DD0F" w:rsidR="00FC2B12" w:rsidRPr="006B5B47" w:rsidRDefault="00FC2B12" w:rsidP="00FC2B12">
      <w:pPr>
        <w:pStyle w:val="NoSpacing"/>
        <w:rPr>
          <w:b/>
          <w:i/>
        </w:rPr>
      </w:pPr>
      <w:r w:rsidRPr="006B5B47">
        <w:rPr>
          <w:i/>
        </w:rPr>
        <w:t>Animals</w:t>
      </w:r>
      <w:r w:rsidRPr="00794395">
        <w:rPr>
          <w:i/>
          <w:u w:val="single"/>
        </w:rPr>
        <w:t>:</w:t>
      </w:r>
      <w:r w:rsidRPr="007F4044">
        <w:t xml:space="preserve"> Adult Sprague-</w:t>
      </w:r>
      <w:proofErr w:type="spellStart"/>
      <w:r w:rsidRPr="007F4044">
        <w:t>Dawley</w:t>
      </w:r>
      <w:proofErr w:type="spellEnd"/>
      <w:r w:rsidRPr="007F4044">
        <w:t xml:space="preserve"> male rats (300-350g) will be </w:t>
      </w:r>
      <w:r w:rsidRPr="006B5B47">
        <w:t>used to minimize sample size and avoid potential sex differences in outcomes</w:t>
      </w:r>
      <w:del w:id="116" w:author="Dominique Duncan" w:date="2016-03-08T12:06:00Z">
        <w:r w:rsidRPr="006B5B47" w:rsidDel="005F7FCC">
          <w:delText xml:space="preserve"> </w:delText>
        </w:r>
      </w:del>
      <w:r w:rsidRPr="006B5B47">
        <w:fldChar w:fldCharType="begin">
          <w:fldData xml:space="preserve">PEVuZE5vdGU+PENpdGU+PEF1dGhvcj5HYWxhbm9wb3Vsb3U8L0F1dGhvcj48WWVhcj4yMDE0PC9Z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b2RpY2FsPjxwYWdlcz4xNTMtNjY8L3BhZ2VzPjx2b2x1bWU+NzIgUHQgQjwvdm9sdW1lPjxrZXl3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b2RpY2FsPjxwYWdlcz4xNDQtNTI8L3BhZ2VzPjx2b2x1bWU+NzIgUHQgQjwvdm9sdW1lPjxrZXl3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</w:fldData>
        </w:fldChar>
      </w:r>
      <w:r w:rsidRPr="006B5B47">
        <w:instrText xml:space="preserve"> ADDIN EN.CITE </w:instrText>
      </w:r>
      <w:r w:rsidRPr="006B5B47">
        <w:fldChar w:fldCharType="begin">
          <w:fldData xml:space="preserve">PEVuZE5vdGU+PENpdGU+PEF1dGhvcj5HYWxhbm9wb3Vsb3U8L0F1dGhvcj48WWVhcj4yMDE0PC9Z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b2RpY2FsPjxwYWdlcz4xNTMtNjY8L3BhZ2VzPjx2b2x1bWU+NzIgUHQgQjwvdm9sdW1lPjxrZXl3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b2RpY2FsPjxwYWdlcz4xNDQtNTI8L3BhZ2VzPjx2b2x1bWU+NzIgUHQgQjwvdm9sdW1lPjxrZXl3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</w:fldData>
        </w:fldChar>
      </w:r>
      <w:r w:rsidRPr="006B5B47">
        <w:instrText xml:space="preserve"> ADDIN EN.CITE.DATA </w:instrText>
      </w:r>
      <w:r w:rsidRPr="006B5B47">
        <w:fldChar w:fldCharType="end"/>
      </w:r>
      <w:r w:rsidRPr="006B5B47">
        <w:fldChar w:fldCharType="separate"/>
      </w:r>
      <w:hyperlink w:anchor="_ENREF_6" w:tooltip="Akman, 2014 #12" w:history="1">
        <w:r w:rsidRPr="006B5B47">
          <w:rPr>
            <w:noProof/>
            <w:vertAlign w:val="superscript"/>
          </w:rPr>
          <w:t>6</w:t>
        </w:r>
      </w:hyperlink>
      <w:r w:rsidRPr="006B5B47">
        <w:rPr>
          <w:noProof/>
          <w:vertAlign w:val="superscript"/>
        </w:rPr>
        <w:t>,</w:t>
      </w:r>
      <w:del w:id="117" w:author="Dominique Duncan" w:date="2016-03-08T12:06:00Z">
        <w:r w:rsidRPr="006B5B47" w:rsidDel="005F7FCC">
          <w:rPr>
            <w:noProof/>
            <w:vertAlign w:val="superscript"/>
          </w:rPr>
          <w:delText xml:space="preserve"> </w:delText>
        </w:r>
      </w:del>
      <w:hyperlink w:anchor="_ENREF_33" w:tooltip="Galanopoulou, 2014 #9" w:history="1">
        <w:r w:rsidRPr="006B5B47">
          <w:rPr>
            <w:noProof/>
            <w:vertAlign w:val="superscript"/>
          </w:rPr>
          <w:t>33</w:t>
        </w:r>
      </w:hyperlink>
      <w:r w:rsidRPr="006B5B47">
        <w:rPr>
          <w:noProof/>
          <w:vertAlign w:val="superscript"/>
        </w:rPr>
        <w:t>,</w:t>
      </w:r>
      <w:del w:id="118" w:author="Dominique Duncan" w:date="2016-03-08T12:06:00Z">
        <w:r w:rsidRPr="006B5B47" w:rsidDel="005F7FCC">
          <w:rPr>
            <w:noProof/>
            <w:vertAlign w:val="superscript"/>
          </w:rPr>
          <w:delText xml:space="preserve"> </w:delText>
        </w:r>
      </w:del>
      <w:hyperlink w:anchor="_ENREF_34" w:tooltip="Galanopoulou, 2003 #52" w:history="1">
        <w:r w:rsidRPr="006B5B47">
          <w:rPr>
            <w:noProof/>
            <w:vertAlign w:val="superscript"/>
          </w:rPr>
          <w:t>34</w:t>
        </w:r>
      </w:hyperlink>
      <w:r w:rsidRPr="006B5B47">
        <w:rPr>
          <w:noProof/>
          <w:vertAlign w:val="superscript"/>
        </w:rPr>
        <w:t>,</w:t>
      </w:r>
      <w:del w:id="119" w:author="Dominique Duncan" w:date="2016-03-08T12:06:00Z">
        <w:r w:rsidRPr="006B5B47" w:rsidDel="005F7FCC">
          <w:rPr>
            <w:noProof/>
            <w:vertAlign w:val="superscript"/>
          </w:rPr>
          <w:delText xml:space="preserve"> </w:delText>
        </w:r>
      </w:del>
      <w:hyperlink w:anchor="_ENREF_38" w:tooltip="Giorgi, 2014 #13" w:history="1">
        <w:r w:rsidRPr="006B5B47">
          <w:rPr>
            <w:noProof/>
            <w:vertAlign w:val="superscript"/>
          </w:rPr>
          <w:t>38</w:t>
        </w:r>
      </w:hyperlink>
      <w:r w:rsidRPr="006B5B47">
        <w:rPr>
          <w:noProof/>
          <w:vertAlign w:val="superscript"/>
        </w:rPr>
        <w:t>,</w:t>
      </w:r>
      <w:del w:id="120" w:author="Dominique Duncan" w:date="2016-03-08T12:06:00Z">
        <w:r w:rsidRPr="006B5B47" w:rsidDel="005F7FCC">
          <w:rPr>
            <w:noProof/>
            <w:vertAlign w:val="superscript"/>
          </w:rPr>
          <w:delText xml:space="preserve"> </w:delText>
        </w:r>
      </w:del>
      <w:hyperlink w:anchor="_ENREF_76" w:tooltip="Perucca, 2014 #31830" w:history="1">
        <w:r w:rsidRPr="006B5B47">
          <w:rPr>
            <w:noProof/>
            <w:vertAlign w:val="superscript"/>
          </w:rPr>
          <w:t>76</w:t>
        </w:r>
      </w:hyperlink>
      <w:r w:rsidRPr="006B5B47">
        <w:rPr>
          <w:noProof/>
          <w:vertAlign w:val="superscript"/>
        </w:rPr>
        <w:t>,</w:t>
      </w:r>
      <w:del w:id="121" w:author="Dominique Duncan" w:date="2016-03-08T12:06:00Z">
        <w:r w:rsidRPr="006B5B47" w:rsidDel="005F7FCC">
          <w:rPr>
            <w:noProof/>
            <w:vertAlign w:val="superscript"/>
          </w:rPr>
          <w:delText xml:space="preserve"> </w:delText>
        </w:r>
      </w:del>
      <w:hyperlink w:anchor="_ENREF_78" w:tooltip="Pitkanen, 2014 #31827" w:history="1">
        <w:r w:rsidRPr="006B5B47">
          <w:rPr>
            <w:noProof/>
            <w:vertAlign w:val="superscript"/>
          </w:rPr>
          <w:t>78</w:t>
        </w:r>
      </w:hyperlink>
      <w:r w:rsidRPr="006B5B47">
        <w:fldChar w:fldCharType="end"/>
      </w:r>
      <w:r w:rsidRPr="006B5B47">
        <w:t xml:space="preserve"> (See General Methods, section </w:t>
      </w:r>
      <w:r w:rsidR="00CA0787" w:rsidRPr="006B5B47">
        <w:t>3.3</w:t>
      </w:r>
      <w:r w:rsidRPr="006B5B47">
        <w:t xml:space="preserve">). </w:t>
      </w:r>
    </w:p>
    <w:p w14:paraId="256DA5FA" w14:textId="741159AB" w:rsidR="00FC2B12" w:rsidRPr="007F4044" w:rsidRDefault="00FC2B12" w:rsidP="00FC2B12">
      <w:pPr>
        <w:pStyle w:val="NoSpacing"/>
        <w:rPr>
          <w:rFonts w:cs="Arial"/>
        </w:rPr>
      </w:pPr>
      <w:r w:rsidRPr="006B5B47">
        <w:rPr>
          <w:i/>
        </w:rPr>
        <w:t>Study design (Figure 8):</w:t>
      </w:r>
      <w:r w:rsidRPr="006B5B47">
        <w:t xml:space="preserve"> Einstein and Melbourne sites will be </w:t>
      </w:r>
      <w:r w:rsidRPr="006B5B47">
        <w:rPr>
          <w:rFonts w:cs="Arial"/>
        </w:rPr>
        <w:t>involved</w:t>
      </w:r>
      <w:r w:rsidRPr="007F4044">
        <w:rPr>
          <w:rFonts w:cs="Arial"/>
        </w:rPr>
        <w:t xml:space="preserve">. A blinded, randomized, vehicle </w:t>
      </w:r>
    </w:p>
    <w:p w14:paraId="7A853C1D" w14:textId="564B1EB0" w:rsidR="00FC2B12" w:rsidRPr="00C065B1" w:rsidRDefault="00FC2B12" w:rsidP="00FC2B12">
      <w:pPr>
        <w:jc w:val="both"/>
        <w:rPr>
          <w:rStyle w:val="Heading2Char"/>
          <w:b w:val="0"/>
        </w:rPr>
      </w:pPr>
      <w:proofErr w:type="gramStart"/>
      <w:r w:rsidRPr="007F4044">
        <w:rPr>
          <w:rFonts w:ascii="Arial" w:hAnsi="Arial" w:cs="Arial"/>
          <w:sz w:val="22"/>
          <w:szCs w:val="22"/>
        </w:rPr>
        <w:t>controlled</w:t>
      </w:r>
      <w:proofErr w:type="gramEnd"/>
      <w:r w:rsidRPr="007F4044">
        <w:rPr>
          <w:rFonts w:ascii="Arial" w:hAnsi="Arial" w:cs="Arial"/>
          <w:sz w:val="22"/>
          <w:szCs w:val="22"/>
        </w:rPr>
        <w:t xml:space="preserve"> study design will be followed</w:t>
      </w:r>
      <w:del w:id="122" w:author="Dominique Duncan" w:date="2016-03-08T12:06:00Z">
        <w:r w:rsidRPr="007F4044" w:rsidDel="005F7FCC">
          <w:rPr>
            <w:rFonts w:ascii="Arial" w:hAnsi="Arial" w:cs="Arial"/>
            <w:sz w:val="22"/>
            <w:szCs w:val="22"/>
          </w:rPr>
          <w:delText xml:space="preserve"> </w:delText>
        </w:r>
      </w:del>
      <w:hyperlink w:anchor="_ENREF_63" w:tooltip="Landis, 2012 #31420" w:history="1">
        <w:r w:rsidRPr="007F4044">
          <w:rPr>
            <w:rFonts w:ascii="Arial" w:hAnsi="Arial" w:cs="Arial"/>
            <w:sz w:val="22"/>
            <w:szCs w:val="22"/>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rFonts w:ascii="Arial" w:hAnsi="Arial" w:cs="Arial"/>
            <w:sz w:val="22"/>
            <w:szCs w:val="22"/>
          </w:rPr>
          <w:instrText xml:space="preserve"> ADDIN EN.CITE </w:instrText>
        </w:r>
        <w:r w:rsidRPr="007F4044">
          <w:rPr>
            <w:rFonts w:ascii="Arial" w:hAnsi="Arial" w:cs="Arial"/>
            <w:sz w:val="22"/>
            <w:szCs w:val="22"/>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rFonts w:ascii="Arial" w:hAnsi="Arial" w:cs="Arial"/>
            <w:sz w:val="22"/>
            <w:szCs w:val="22"/>
          </w:rPr>
          <w:instrText xml:space="preserve"> ADDIN EN.CITE.DATA </w:instrText>
        </w:r>
        <w:r w:rsidRPr="007F4044">
          <w:rPr>
            <w:rFonts w:ascii="Arial" w:hAnsi="Arial" w:cs="Arial"/>
            <w:sz w:val="22"/>
            <w:szCs w:val="22"/>
          </w:rPr>
        </w:r>
        <w:r w:rsidRPr="007F4044">
          <w:rPr>
            <w:rFonts w:ascii="Arial" w:hAnsi="Arial" w:cs="Arial"/>
            <w:sz w:val="22"/>
            <w:szCs w:val="22"/>
          </w:rPr>
          <w:fldChar w:fldCharType="end"/>
        </w:r>
        <w:r w:rsidRPr="007F4044">
          <w:rPr>
            <w:rFonts w:ascii="Arial" w:hAnsi="Arial" w:cs="Arial"/>
            <w:sz w:val="22"/>
            <w:szCs w:val="22"/>
          </w:rPr>
        </w:r>
        <w:r w:rsidRPr="007F4044">
          <w:rPr>
            <w:rFonts w:ascii="Arial" w:hAnsi="Arial" w:cs="Arial"/>
            <w:sz w:val="22"/>
            <w:szCs w:val="22"/>
          </w:rPr>
          <w:fldChar w:fldCharType="separate"/>
        </w:r>
        <w:r w:rsidRPr="007F4044">
          <w:rPr>
            <w:rFonts w:ascii="Arial" w:hAnsi="Arial" w:cs="Arial"/>
            <w:noProof/>
            <w:sz w:val="22"/>
            <w:szCs w:val="22"/>
            <w:vertAlign w:val="superscript"/>
          </w:rPr>
          <w:t>63</w:t>
        </w:r>
        <w:r w:rsidRPr="007F4044">
          <w:rPr>
            <w:rFonts w:ascii="Arial" w:hAnsi="Arial" w:cs="Arial"/>
            <w:sz w:val="22"/>
            <w:szCs w:val="22"/>
          </w:rPr>
          <w:fldChar w:fldCharType="end"/>
        </w:r>
      </w:hyperlink>
      <w:ins w:id="123" w:author="Dominique Duncan" w:date="2016-03-08T12:06:00Z">
        <w:r w:rsidR="005F7FCC" w:rsidRPr="005F7FCC">
          <w:rPr>
            <w:rFonts w:ascii="Arial" w:hAnsi="Arial" w:cs="Arial"/>
            <w:sz w:val="22"/>
            <w:szCs w:val="22"/>
            <w:vertAlign w:val="superscript"/>
            <w:rPrChange w:id="124" w:author="Dominique Duncan" w:date="2016-03-08T12:06:00Z">
              <w:rPr>
                <w:rFonts w:ascii="Arial" w:hAnsi="Arial" w:cs="Arial"/>
                <w:sz w:val="22"/>
                <w:szCs w:val="22"/>
              </w:rPr>
            </w:rPrChange>
          </w:rPr>
          <w:t>,</w:t>
        </w:r>
      </w:ins>
      <w:del w:id="125" w:author="Dominique Duncan" w:date="2016-03-08T12:06:00Z">
        <w:r w:rsidRPr="007F4044" w:rsidDel="005F7FCC">
          <w:rPr>
            <w:rFonts w:ascii="Arial" w:hAnsi="Arial" w:cs="Arial"/>
            <w:sz w:val="22"/>
            <w:szCs w:val="22"/>
          </w:rPr>
          <w:delText xml:space="preserve"> </w:delText>
        </w:r>
      </w:del>
      <w:hyperlink w:anchor="_ENREF_58" w:tooltip="Kilkenny, 2010 #31445" w:history="1">
        <w:r w:rsidRPr="007F4044">
          <w:rPr>
            <w:rFonts w:ascii="Arial" w:hAnsi="Arial" w:cs="Arial"/>
            <w:sz w:val="22"/>
            <w:szCs w:val="22"/>
          </w:rPr>
          <w:fldChar w:fldCharType="begin"/>
        </w:r>
        <w:r w:rsidRPr="007F4044">
          <w:rPr>
            <w:rFonts w:ascii="Arial" w:hAnsi="Arial" w:cs="Arial"/>
            <w:sz w:val="22"/>
            <w:szCs w:val="22"/>
          </w:rPr>
          <w:instrText xml:space="preserve"> ADDIN EN.CITE &lt;EndNote&gt;&lt;Cite&gt;&lt;Author&gt;Kilkenny&lt;/Author&gt;&lt;Year&gt;2010&lt;/Year&gt;&lt;RecNum&gt;31445&lt;/RecNum&gt;&lt;DisplayText&gt;&lt;style face="superscript"&gt;58&lt;/style&gt;&lt;/DisplayText&gt;&lt;record&gt;&lt;rec-number&gt;31445&lt;/rec-number&gt;&lt;foreign-keys&gt;&lt;key app="EN" db-id="rar5zfffytxew4epzwdpe9sfd5tsvr02vwst"&gt;31445&lt;/key&gt;&lt;/foreign-keys&gt;&lt;ref-type name="Journal Article"&gt;17&lt;/ref-type&gt;&lt;contributors&gt;&lt;authors&gt;&lt;author&gt;Kilkenny, C.&lt;/author&gt;&lt;author&gt;Browne, W. J.&lt;/author&gt;&lt;author&gt;Cuthill, I. C.&lt;/author&gt;&lt;author&gt;Emerson, M.&lt;/author&gt;&lt;author&gt;Altman, D. G.&lt;/author&gt;&lt;/authors&gt;&lt;/contributors&gt;&lt;auth-address&gt;The National Centre for the Replacement, Refinement and Reduction of Animals in Research, London, United Kingdom. carol.kilkenny@nc3rs.org.uk&lt;/auth-address&gt;&lt;titles&gt;&lt;title&gt;Improving bioscience research reporting: the ARRIVE guidelines for reporting animal research&lt;/title&gt;&lt;secondary-title&gt;PLoS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biology&lt;/abbr-1&gt;&lt;/alt-periodical&gt;&lt;pages&gt;e1000412&lt;/pages&gt;&lt;volume&gt;8&lt;/volume&gt;&lt;number&gt;6&lt;/number&gt;&lt;keywords&gt;&lt;keyword&gt;Animal Experimentation/ethics/*standards/statistics &amp;amp; numerical data&lt;/keyword&gt;&lt;keyword&gt;Animal Husbandry/standards&lt;/keyword&gt;&lt;keyword&gt;Animals&lt;/keyword&gt;&lt;keyword&gt;Checklist&lt;/keyword&gt;&lt;keyword&gt;Data Interpretation, Statistical&lt;/keyword&gt;&lt;keyword&gt;Guidelines as Topic&lt;/keyword&gt;&lt;keyword&gt;Peer Review&lt;/keyword&gt;&lt;keyword&gt;Periodicals as Topic/*standards&lt;/keyword&gt;&lt;keyword&gt;Quality Control&lt;/keyword&gt;&lt;keyword&gt;Research Design/*standards&lt;/keyword&gt;&lt;/keywords&gt;&lt;dates&gt;&lt;year&gt;2010&lt;/year&gt;&lt;/dates&gt;&lt;isbn&gt;1545-7885 (Electronic)&amp;#xD;1544-9173 (Linking)&lt;/isbn&gt;&lt;accession-num&gt;20613859&lt;/accession-num&gt;&lt;urls&gt;&lt;related-urls&gt;&lt;url&gt;http://www.ncbi.nlm.nih.gov/pubmed/20613859&lt;/url&gt;&lt;/related-urls&gt;&lt;/urls&gt;&lt;custom2&gt;2893951&lt;/custom2&gt;&lt;electronic-resource-num&gt;10.1371/journal.pbio.1000412&lt;/electronic-resource-num&gt;&lt;/record&gt;&lt;/Cite&gt;&lt;/EndNote&gt;</w:instrText>
        </w:r>
        <w:r w:rsidRPr="007F4044">
          <w:rPr>
            <w:rFonts w:ascii="Arial" w:hAnsi="Arial" w:cs="Arial"/>
            <w:sz w:val="22"/>
            <w:szCs w:val="22"/>
          </w:rPr>
          <w:fldChar w:fldCharType="separate"/>
        </w:r>
        <w:r w:rsidRPr="007F4044">
          <w:rPr>
            <w:rFonts w:ascii="Arial" w:hAnsi="Arial" w:cs="Arial"/>
            <w:noProof/>
            <w:sz w:val="22"/>
            <w:szCs w:val="22"/>
            <w:vertAlign w:val="superscript"/>
          </w:rPr>
          <w:t>58</w:t>
        </w:r>
        <w:r w:rsidRPr="007F4044">
          <w:rPr>
            <w:rFonts w:ascii="Arial" w:hAnsi="Arial" w:cs="Arial"/>
            <w:sz w:val="22"/>
            <w:szCs w:val="22"/>
          </w:rPr>
          <w:fldChar w:fldCharType="end"/>
        </w:r>
      </w:hyperlink>
      <w:ins w:id="126" w:author="Dominique Duncan" w:date="2016-03-08T12:06:00Z">
        <w:r w:rsidR="005F7FCC" w:rsidRPr="005F7FCC">
          <w:rPr>
            <w:rFonts w:ascii="Arial" w:hAnsi="Arial" w:cs="Arial"/>
            <w:sz w:val="22"/>
            <w:szCs w:val="22"/>
            <w:vertAlign w:val="superscript"/>
            <w:rPrChange w:id="127" w:author="Dominique Duncan" w:date="2016-03-08T12:06:00Z">
              <w:rPr>
                <w:rFonts w:ascii="Arial" w:hAnsi="Arial" w:cs="Arial"/>
                <w:sz w:val="22"/>
                <w:szCs w:val="22"/>
              </w:rPr>
            </w:rPrChange>
          </w:rPr>
          <w:t>,</w:t>
        </w:r>
      </w:ins>
      <w:del w:id="128" w:author="Dominique Duncan" w:date="2016-03-08T12:06:00Z">
        <w:r w:rsidRPr="007F4044" w:rsidDel="005F7FCC">
          <w:rPr>
            <w:rFonts w:ascii="Arial" w:hAnsi="Arial" w:cs="Arial"/>
            <w:sz w:val="22"/>
            <w:szCs w:val="22"/>
          </w:rPr>
          <w:delText xml:space="preserve"> </w:delText>
        </w:r>
      </w:del>
      <w:r w:rsidRPr="007F4044">
        <w:rPr>
          <w:rFonts w:ascii="Arial" w:hAnsi="Arial" w:cs="Arial"/>
          <w:sz w:val="22"/>
          <w:szCs w:val="22"/>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7F4044">
        <w:rPr>
          <w:rFonts w:ascii="Arial" w:hAnsi="Arial" w:cs="Arial"/>
          <w:sz w:val="22"/>
          <w:szCs w:val="22"/>
        </w:rPr>
      </w:r>
      <w:r w:rsidRPr="007F4044">
        <w:rPr>
          <w:rFonts w:ascii="Arial" w:hAnsi="Arial" w:cs="Arial"/>
          <w:sz w:val="22"/>
          <w:szCs w:val="22"/>
        </w:rPr>
        <w:fldChar w:fldCharType="separate"/>
      </w:r>
      <w:hyperlink w:anchor="_ENREF_36" w:tooltip="Galanopoulou, 2013 #20" w:history="1">
        <w:r w:rsidRPr="007F4044">
          <w:rPr>
            <w:rFonts w:ascii="Arial" w:hAnsi="Arial" w:cs="Arial"/>
            <w:noProof/>
            <w:sz w:val="22"/>
            <w:szCs w:val="22"/>
            <w:vertAlign w:val="superscript"/>
          </w:rPr>
          <w:t>36</w:t>
        </w:r>
      </w:hyperlink>
      <w:r w:rsidRPr="007F4044">
        <w:rPr>
          <w:rFonts w:ascii="Arial" w:hAnsi="Arial" w:cs="Arial"/>
          <w:noProof/>
          <w:sz w:val="22"/>
          <w:szCs w:val="22"/>
          <w:vertAlign w:val="superscript"/>
        </w:rPr>
        <w:t>,</w:t>
      </w:r>
      <w:del w:id="129" w:author="Dominique Duncan" w:date="2016-03-08T12:06:00Z">
        <w:r w:rsidRPr="007F4044" w:rsidDel="005F7FCC">
          <w:rPr>
            <w:rFonts w:ascii="Arial" w:hAnsi="Arial" w:cs="Arial"/>
            <w:noProof/>
            <w:sz w:val="22"/>
            <w:szCs w:val="22"/>
            <w:vertAlign w:val="superscript"/>
          </w:rPr>
          <w:delText xml:space="preserve"> </w:delText>
        </w:r>
      </w:del>
      <w:hyperlink w:anchor="_ENREF_37" w:tooltip="Galanopoulou, 2013 #21" w:history="1">
        <w:r w:rsidRPr="007F4044">
          <w:rPr>
            <w:rFonts w:ascii="Arial" w:hAnsi="Arial" w:cs="Arial"/>
            <w:noProof/>
            <w:sz w:val="22"/>
            <w:szCs w:val="22"/>
            <w:vertAlign w:val="superscript"/>
          </w:rPr>
          <w:t>37</w:t>
        </w:r>
      </w:hyperlink>
      <w:r w:rsidRPr="007F4044">
        <w:rPr>
          <w:rFonts w:ascii="Arial" w:hAnsi="Arial" w:cs="Arial"/>
          <w:sz w:val="22"/>
          <w:szCs w:val="22"/>
        </w:rPr>
        <w:fldChar w:fldCharType="end"/>
      </w:r>
      <w:r w:rsidRPr="007F4044">
        <w:rPr>
          <w:rFonts w:ascii="Arial" w:hAnsi="Arial" w:cs="Arial"/>
          <w:sz w:val="22"/>
          <w:szCs w:val="22"/>
        </w:rPr>
        <w:t>. The study design for Aim</w:t>
      </w:r>
      <w:r>
        <w:rPr>
          <w:rFonts w:ascii="Arial" w:hAnsi="Arial" w:cs="Arial"/>
          <w:sz w:val="22"/>
          <w:szCs w:val="22"/>
        </w:rPr>
        <w:t>1A and 1B is shown in Figure 8.</w:t>
      </w:r>
    </w:p>
    <w:p w14:paraId="64600BA2" w14:textId="58A9F16D" w:rsidR="00FC2B12" w:rsidRPr="007F4044" w:rsidRDefault="00FC2B12" w:rsidP="00FC2B12">
      <w:pPr>
        <w:pStyle w:val="NoSpacing"/>
      </w:pPr>
      <w:r w:rsidRPr="00C065B1">
        <w:rPr>
          <w:rStyle w:val="Heading2Char"/>
          <w:b w:val="0"/>
          <w:i/>
        </w:rPr>
        <w:t xml:space="preserve">Target </w:t>
      </w:r>
      <w:r w:rsidRPr="00C95DA9">
        <w:rPr>
          <w:rStyle w:val="Heading2Char"/>
          <w:b w:val="0"/>
          <w:i/>
        </w:rPr>
        <w:t>Investigation</w:t>
      </w:r>
      <w:r w:rsidRPr="007F4044">
        <w:rPr>
          <w:i/>
        </w:rPr>
        <w:t xml:space="preserve"> </w:t>
      </w:r>
      <w:r w:rsidRPr="007F4044">
        <w:t>will</w:t>
      </w:r>
      <w:r w:rsidRPr="007F4044">
        <w:rPr>
          <w:i/>
        </w:rPr>
        <w:t xml:space="preserve"> </w:t>
      </w:r>
      <w:r w:rsidRPr="007F4044">
        <w:t xml:space="preserve">include established </w:t>
      </w:r>
      <w:proofErr w:type="spellStart"/>
      <w:r w:rsidRPr="007F4044">
        <w:t>immunohistochemistries</w:t>
      </w:r>
      <w:proofErr w:type="spellEnd"/>
      <w:r w:rsidRPr="007F4044">
        <w:t xml:space="preserve"> or Western blots (WB) to or </w:t>
      </w:r>
      <w:proofErr w:type="spellStart"/>
      <w:r w:rsidRPr="007F4044">
        <w:t>qRT</w:t>
      </w:r>
      <w:proofErr w:type="spellEnd"/>
      <w:r w:rsidRPr="007F4044">
        <w:t xml:space="preserve">-PCR for mRNA expression in the ipsilateral and contralateral hippocampus, perilesional cerebral cortex, and </w:t>
      </w:r>
    </w:p>
    <w:p w14:paraId="53AB43A8" w14:textId="77777777" w:rsidR="00FC2B12" w:rsidRPr="007F4044" w:rsidRDefault="00FC2B12" w:rsidP="00FC2B12">
      <w:pPr>
        <w:pStyle w:val="NoSpacing"/>
      </w:pPr>
      <w:proofErr w:type="gramStart"/>
      <w:r w:rsidRPr="007F4044">
        <w:t>thalamus</w:t>
      </w:r>
      <w:proofErr w:type="gramEnd"/>
      <w:r w:rsidRPr="007F4044">
        <w:t xml:space="preserve"> as in </w:t>
      </w:r>
      <w:r w:rsidRPr="006B5B47">
        <w:rPr>
          <w:b/>
        </w:rPr>
        <w:t>Table 1</w:t>
      </w:r>
      <w:del w:id="130" w:author="Dominique Duncan" w:date="2016-03-08T12:07:00Z">
        <w:r w:rsidRPr="007F4044" w:rsidDel="005F7FCC">
          <w:delText xml:space="preserve"> </w:delText>
        </w:r>
      </w:del>
      <w:r w:rsidRPr="007F4044">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 </w:instrText>
      </w:r>
      <w:r>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EN.CITE.DATA </w:instrText>
      </w:r>
      <w:r>
        <w:fldChar w:fldCharType="end"/>
      </w:r>
      <w:r w:rsidRPr="007F4044">
        <w:fldChar w:fldCharType="separate"/>
      </w:r>
      <w:hyperlink w:anchor="_ENREF_17" w:tooltip="Casillas-Espinosa, 2015 #31386" w:history="1">
        <w:r w:rsidRPr="007F4044">
          <w:rPr>
            <w:noProof/>
            <w:vertAlign w:val="superscript"/>
          </w:rPr>
          <w:t>17</w:t>
        </w:r>
      </w:hyperlink>
      <w:r w:rsidRPr="007F4044">
        <w:rPr>
          <w:noProof/>
          <w:vertAlign w:val="superscript"/>
        </w:rPr>
        <w:t>,</w:t>
      </w:r>
      <w:del w:id="131" w:author="Dominique Duncan" w:date="2016-03-08T12:07:00Z">
        <w:r w:rsidRPr="007F4044" w:rsidDel="005F7FCC">
          <w:rPr>
            <w:noProof/>
            <w:vertAlign w:val="superscript"/>
          </w:rPr>
          <w:delText xml:space="preserve"> </w:delText>
        </w:r>
      </w:del>
      <w:hyperlink w:anchor="_ENREF_18" w:tooltip="Chudomel, 2015 #6" w:history="1">
        <w:r w:rsidRPr="007F4044">
          <w:rPr>
            <w:noProof/>
            <w:vertAlign w:val="superscript"/>
          </w:rPr>
          <w:t>18</w:t>
        </w:r>
      </w:hyperlink>
      <w:r w:rsidRPr="007F4044">
        <w:rPr>
          <w:noProof/>
          <w:vertAlign w:val="superscript"/>
        </w:rPr>
        <w:t>,</w:t>
      </w:r>
      <w:del w:id="132" w:author="Dominique Duncan" w:date="2016-03-08T12:07:00Z">
        <w:r w:rsidRPr="007F4044" w:rsidDel="005F7FCC">
          <w:rPr>
            <w:noProof/>
            <w:vertAlign w:val="superscript"/>
          </w:rPr>
          <w:delText xml:space="preserve"> </w:delText>
        </w:r>
      </w:del>
      <w:hyperlink w:anchor="_ENREF_32" w:tooltip="Galanopoulou, 2006 #45" w:history="1">
        <w:r w:rsidRPr="007F4044">
          <w:rPr>
            <w:noProof/>
            <w:vertAlign w:val="superscript"/>
          </w:rPr>
          <w:t>32</w:t>
        </w:r>
      </w:hyperlink>
      <w:r w:rsidRPr="007F4044">
        <w:rPr>
          <w:noProof/>
          <w:vertAlign w:val="superscript"/>
        </w:rPr>
        <w:t>,</w:t>
      </w:r>
      <w:del w:id="133" w:author="Dominique Duncan" w:date="2016-03-08T12:07:00Z">
        <w:r w:rsidRPr="007F4044" w:rsidDel="005F7FCC">
          <w:rPr>
            <w:noProof/>
            <w:vertAlign w:val="superscript"/>
          </w:rPr>
          <w:delText xml:space="preserve"> </w:delText>
        </w:r>
      </w:del>
      <w:hyperlink w:anchor="_ENREF_48" w:tooltip="Jequier Gygax, 2014 #17" w:history="1">
        <w:r w:rsidRPr="007F4044">
          <w:rPr>
            <w:noProof/>
            <w:vertAlign w:val="superscript"/>
          </w:rPr>
          <w:t>48</w:t>
        </w:r>
      </w:hyperlink>
      <w:r w:rsidRPr="007F4044">
        <w:rPr>
          <w:noProof/>
          <w:vertAlign w:val="superscript"/>
        </w:rPr>
        <w:t>,</w:t>
      </w:r>
      <w:del w:id="134" w:author="Dominique Duncan" w:date="2016-03-08T12:07:00Z">
        <w:r w:rsidRPr="007F4044" w:rsidDel="005F7FCC">
          <w:rPr>
            <w:noProof/>
            <w:vertAlign w:val="superscript"/>
          </w:rPr>
          <w:delText xml:space="preserve"> </w:delText>
        </w:r>
      </w:del>
      <w:hyperlink w:anchor="_ENREF_93" w:tooltip="Shultz, 2015 #2411" w:history="1">
        <w:r w:rsidRPr="007F4044">
          <w:rPr>
            <w:noProof/>
            <w:vertAlign w:val="superscript"/>
          </w:rPr>
          <w:t>93</w:t>
        </w:r>
      </w:hyperlink>
      <w:r w:rsidRPr="007F4044">
        <w:fldChar w:fldCharType="end"/>
      </w:r>
      <w:r w:rsidRPr="007F4044">
        <w:t>. We will use 5 rats/group/</w:t>
      </w:r>
      <w:proofErr w:type="spellStart"/>
      <w:r w:rsidRPr="007F4044">
        <w:t>timepoint</w:t>
      </w:r>
      <w:proofErr w:type="spellEnd"/>
      <w:r w:rsidRPr="007F4044">
        <w:t xml:space="preserve"> and drug, several targets per brain.</w:t>
      </w:r>
    </w:p>
    <w:p w14:paraId="6C4F5CE5" w14:textId="0A9FC9A1" w:rsidR="00FC2B12" w:rsidRPr="007F4044" w:rsidRDefault="00FC2B12" w:rsidP="00FC2B12">
      <w:pPr>
        <w:pStyle w:val="NoSpacing"/>
      </w:pPr>
      <w:r w:rsidRPr="00C065B1">
        <w:rPr>
          <w:rStyle w:val="Heading2Char"/>
          <w:b w:val="0"/>
          <w:i/>
        </w:rPr>
        <w:t>Drug Treatments</w:t>
      </w:r>
      <w:r w:rsidRPr="006B5B47">
        <w:rPr>
          <w:b/>
        </w:rPr>
        <w:t>:</w:t>
      </w:r>
      <w:r w:rsidRPr="007F4044">
        <w:rPr>
          <w:i/>
        </w:rPr>
        <w:t xml:space="preserve"> </w:t>
      </w:r>
      <w:r w:rsidRPr="007F4044">
        <w:t xml:space="preserve">Drugs will be delivered through a bolus injection 30min after LFPI, to initiate fast increase in drug levels, and implantation of SC osmotic </w:t>
      </w:r>
      <w:proofErr w:type="spellStart"/>
      <w:r w:rsidRPr="007F4044">
        <w:t>minipumps</w:t>
      </w:r>
      <w:proofErr w:type="spellEnd"/>
      <w:r w:rsidRPr="007F4044">
        <w:t xml:space="preserve"> immediately after, which will deliver a constant infusion of the drug till end of week 1. We will use the starting doses in </w:t>
      </w:r>
      <w:r w:rsidRPr="006B5B47">
        <w:rPr>
          <w:b/>
        </w:rPr>
        <w:t>Table 2</w:t>
      </w:r>
      <w:r w:rsidRPr="007F4044">
        <w:t xml:space="preserve">. </w:t>
      </w:r>
    </w:p>
    <w:p w14:paraId="3BABA75E" w14:textId="77777777" w:rsidR="00FC2B12" w:rsidRPr="007F4044" w:rsidRDefault="00FC2B12" w:rsidP="00FC2B12">
      <w:pPr>
        <w:pStyle w:val="NoSpacing"/>
        <w:rPr>
          <w:sz w:val="6"/>
          <w:szCs w:val="6"/>
        </w:rPr>
      </w:pPr>
    </w:p>
    <w:p w14:paraId="43408376" w14:textId="77777777" w:rsidR="00FC2B12" w:rsidRPr="007F4044" w:rsidRDefault="00FC2B12" w:rsidP="00FC2B12">
      <w:pPr>
        <w:widowControl w:val="0"/>
        <w:autoSpaceDE w:val="0"/>
        <w:autoSpaceDN w:val="0"/>
        <w:adjustRightInd w:val="0"/>
        <w:ind w:left="360"/>
        <w:jc w:val="both"/>
        <w:rPr>
          <w:rFonts w:ascii="Arial" w:hAnsi="Arial" w:cs="Arial"/>
          <w:b/>
          <w:sz w:val="22"/>
          <w:szCs w:val="22"/>
        </w:rPr>
      </w:pPr>
      <w:r w:rsidRPr="007F4044">
        <w:rPr>
          <w:rFonts w:ascii="Arial" w:hAnsi="Arial" w:cs="Arial"/>
          <w:b/>
          <w:sz w:val="22"/>
          <w:szCs w:val="22"/>
        </w:rPr>
        <w:t>Table 1. Targets studied in Aim 1A and 1B.</w:t>
      </w:r>
    </w:p>
    <w:tbl>
      <w:tblPr>
        <w:tblStyle w:val="TableGrid"/>
        <w:tblW w:w="10800" w:type="dxa"/>
        <w:tblInd w:w="108" w:type="dxa"/>
        <w:tblLayout w:type="fixed"/>
        <w:tblLook w:val="04A0" w:firstRow="1" w:lastRow="0" w:firstColumn="1" w:lastColumn="0" w:noHBand="0" w:noVBand="1"/>
      </w:tblPr>
      <w:tblGrid>
        <w:gridCol w:w="1440"/>
        <w:gridCol w:w="9360"/>
      </w:tblGrid>
      <w:tr w:rsidR="00FC2B12" w:rsidRPr="007F4044" w14:paraId="2E728AE0" w14:textId="77777777" w:rsidTr="00934FC5">
        <w:tc>
          <w:tcPr>
            <w:tcW w:w="1440" w:type="dxa"/>
            <w:shd w:val="clear" w:color="auto" w:fill="DBE5F1" w:themeFill="accent1" w:themeFillTint="33"/>
          </w:tcPr>
          <w:p w14:paraId="1D001631" w14:textId="77777777" w:rsidR="00FC2B12" w:rsidRPr="007F4044" w:rsidRDefault="00FC2B12" w:rsidP="00934FC5">
            <w:pPr>
              <w:widowControl w:val="0"/>
              <w:autoSpaceDE w:val="0"/>
              <w:autoSpaceDN w:val="0"/>
              <w:adjustRightInd w:val="0"/>
              <w:ind w:left="-18"/>
              <w:jc w:val="both"/>
              <w:rPr>
                <w:rFonts w:ascii="Arial" w:hAnsi="Arial" w:cs="Arial"/>
                <w:b/>
                <w:sz w:val="18"/>
                <w:szCs w:val="18"/>
              </w:rPr>
            </w:pPr>
            <w:r w:rsidRPr="007F4044">
              <w:rPr>
                <w:rFonts w:ascii="Arial" w:hAnsi="Arial" w:cs="Arial"/>
                <w:b/>
                <w:sz w:val="18"/>
                <w:szCs w:val="18"/>
              </w:rPr>
              <w:t>Drug</w:t>
            </w:r>
          </w:p>
        </w:tc>
        <w:tc>
          <w:tcPr>
            <w:tcW w:w="9360" w:type="dxa"/>
            <w:shd w:val="clear" w:color="auto" w:fill="DBE5F1" w:themeFill="accent1" w:themeFillTint="33"/>
          </w:tcPr>
          <w:p w14:paraId="276024DA" w14:textId="77777777" w:rsidR="00FC2B12" w:rsidRPr="007F4044" w:rsidRDefault="00FC2B12" w:rsidP="00934FC5">
            <w:pPr>
              <w:widowControl w:val="0"/>
              <w:autoSpaceDE w:val="0"/>
              <w:autoSpaceDN w:val="0"/>
              <w:adjustRightInd w:val="0"/>
              <w:ind w:left="-108"/>
              <w:jc w:val="both"/>
              <w:rPr>
                <w:rFonts w:ascii="Arial" w:hAnsi="Arial" w:cs="Arial"/>
                <w:b/>
                <w:sz w:val="18"/>
                <w:szCs w:val="18"/>
              </w:rPr>
            </w:pPr>
            <w:r w:rsidRPr="007F4044">
              <w:rPr>
                <w:rFonts w:ascii="Arial" w:hAnsi="Arial" w:cs="Arial"/>
                <w:b/>
                <w:sz w:val="18"/>
                <w:szCs w:val="18"/>
              </w:rPr>
              <w:t>Targets (antibody, source)</w:t>
            </w:r>
          </w:p>
        </w:tc>
      </w:tr>
      <w:tr w:rsidR="00FC2B12" w:rsidRPr="007F4044" w14:paraId="650D0A73" w14:textId="77777777" w:rsidTr="00934FC5">
        <w:tc>
          <w:tcPr>
            <w:tcW w:w="1440" w:type="dxa"/>
          </w:tcPr>
          <w:p w14:paraId="7B467861" w14:textId="77777777" w:rsidR="00FC2B12" w:rsidRPr="007F4044" w:rsidRDefault="00FC2B12" w:rsidP="00934FC5">
            <w:pPr>
              <w:widowControl w:val="0"/>
              <w:autoSpaceDE w:val="0"/>
              <w:autoSpaceDN w:val="0"/>
              <w:adjustRightInd w:val="0"/>
              <w:ind w:left="-18"/>
              <w:jc w:val="both"/>
              <w:rPr>
                <w:rFonts w:ascii="Arial" w:hAnsi="Arial" w:cs="Arial"/>
                <w:b/>
                <w:sz w:val="18"/>
                <w:szCs w:val="18"/>
              </w:rPr>
            </w:pPr>
            <w:r w:rsidRPr="007F4044">
              <w:rPr>
                <w:rFonts w:ascii="Arial" w:hAnsi="Arial" w:cs="Arial"/>
                <w:i/>
                <w:sz w:val="18"/>
                <w:szCs w:val="18"/>
              </w:rPr>
              <w:t>Sodium selenate</w:t>
            </w:r>
          </w:p>
        </w:tc>
        <w:tc>
          <w:tcPr>
            <w:tcW w:w="9360" w:type="dxa"/>
          </w:tcPr>
          <w:p w14:paraId="59852C9B"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Total tau (Tau-5, Millipore), p-Ser198 tau, p-Ser202-tau (AT8, </w:t>
            </w:r>
            <w:proofErr w:type="spellStart"/>
            <w:r w:rsidRPr="007F4044">
              <w:rPr>
                <w:rFonts w:ascii="Arial" w:hAnsi="Arial" w:cs="Arial"/>
                <w:sz w:val="18"/>
                <w:szCs w:val="18"/>
              </w:rPr>
              <w:t>ThermoFisher</w:t>
            </w:r>
            <w:proofErr w:type="spellEnd"/>
            <w:r w:rsidRPr="007F4044">
              <w:rPr>
                <w:rFonts w:ascii="Arial" w:hAnsi="Arial" w:cs="Arial"/>
                <w:sz w:val="18"/>
                <w:szCs w:val="18"/>
              </w:rPr>
              <w:t xml:space="preserve"> Scientific), p-Thr231-tau (AT180, Pierce), and p-Ser262-tau (ab64193, </w:t>
            </w:r>
            <w:proofErr w:type="spellStart"/>
            <w:r w:rsidRPr="007F4044">
              <w:rPr>
                <w:rFonts w:ascii="Arial" w:hAnsi="Arial" w:cs="Arial"/>
                <w:sz w:val="18"/>
                <w:szCs w:val="18"/>
              </w:rPr>
              <w:t>Abcam</w:t>
            </w:r>
            <w:proofErr w:type="spellEnd"/>
            <w:r w:rsidRPr="007F4044">
              <w:rPr>
                <w:rFonts w:ascii="Arial" w:hAnsi="Arial" w:cs="Arial"/>
                <w:sz w:val="18"/>
                <w:szCs w:val="18"/>
              </w:rPr>
              <w:t>), PR55 (539521, Millipore)</w:t>
            </w:r>
            <w:r w:rsidRPr="007F4044">
              <w:rPr>
                <w:rFonts w:ascii="Arial" w:hAnsi="Arial" w:cs="Arial"/>
                <w:sz w:val="18"/>
                <w:szCs w:val="18"/>
              </w:rPr>
              <w:fldChar w:fldCharType="begin">
                <w:fldData xml:space="preserve">PEVuZE5vdGU+PENpdGU+PEF1dGhvcj5Kb25lczwvQXV0aG9yPjxZZWFyPjIwMTI8L1llYXI+PFJl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b2d5IG9mIGRpc2Vhc2U8L2FiYnItMT48L2FsdC1wZXJpb2RpY2FsPjxwYWdlcz44OTctOTAxPC9w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PEVuZE5vdGU+PENpdGU+PEF1dGhvcj5Kb25lczwvQXV0aG9yPjxZZWFyPjIwMTI8L1llYXI+PFJl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b2d5IG9mIGRpc2Vhc2U8L2FiYnItMT48L2FsdC1wZXJpb2RpY2FsPjxwYWdlcz44OTctOTAxPC9w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hyperlink w:anchor="_ENREF_49" w:tooltip="Jones, 2012 #31606" w:history="1">
              <w:r w:rsidRPr="007F4044">
                <w:rPr>
                  <w:rFonts w:ascii="Arial" w:hAnsi="Arial" w:cs="Arial"/>
                  <w:noProof/>
                  <w:sz w:val="18"/>
                  <w:szCs w:val="18"/>
                  <w:vertAlign w:val="superscript"/>
                </w:rPr>
                <w:t>49</w:t>
              </w:r>
            </w:hyperlink>
            <w:r w:rsidRPr="007F4044">
              <w:rPr>
                <w:rFonts w:ascii="Arial" w:hAnsi="Arial" w:cs="Arial"/>
                <w:noProof/>
                <w:sz w:val="18"/>
                <w:szCs w:val="18"/>
                <w:vertAlign w:val="superscript"/>
              </w:rPr>
              <w:t xml:space="preserve">, </w:t>
            </w:r>
            <w:hyperlink w:anchor="_ENREF_93" w:tooltip="Shultz, 2015 #2411" w:history="1">
              <w:r w:rsidRPr="007F4044">
                <w:rPr>
                  <w:rFonts w:ascii="Arial" w:hAnsi="Arial" w:cs="Arial"/>
                  <w:noProof/>
                  <w:sz w:val="18"/>
                  <w:szCs w:val="18"/>
                  <w:vertAlign w:val="superscript"/>
                </w:rPr>
                <w:t>93</w:t>
              </w:r>
            </w:hyperlink>
            <w:r w:rsidRPr="007F4044">
              <w:rPr>
                <w:rFonts w:ascii="Arial" w:hAnsi="Arial" w:cs="Arial"/>
                <w:sz w:val="18"/>
                <w:szCs w:val="18"/>
              </w:rPr>
              <w:fldChar w:fldCharType="end"/>
            </w:r>
            <w:r w:rsidRPr="007F4044">
              <w:rPr>
                <w:rFonts w:ascii="Arial" w:hAnsi="Arial" w:cs="Arial"/>
                <w:sz w:val="18"/>
                <w:szCs w:val="18"/>
              </w:rPr>
              <w:t>.</w:t>
            </w:r>
          </w:p>
        </w:tc>
      </w:tr>
      <w:tr w:rsidR="00FC2B12" w:rsidRPr="007F4044" w14:paraId="20B66CEF" w14:textId="77777777" w:rsidTr="00934FC5">
        <w:tc>
          <w:tcPr>
            <w:tcW w:w="1440" w:type="dxa"/>
          </w:tcPr>
          <w:p w14:paraId="4056DD4E" w14:textId="77777777" w:rsidR="00FC2B12" w:rsidRPr="007F4044" w:rsidRDefault="00FC2B12" w:rsidP="00934FC5">
            <w:pPr>
              <w:widowControl w:val="0"/>
              <w:autoSpaceDE w:val="0"/>
              <w:autoSpaceDN w:val="0"/>
              <w:adjustRightInd w:val="0"/>
              <w:ind w:left="-18"/>
              <w:jc w:val="both"/>
              <w:rPr>
                <w:rFonts w:ascii="Arial" w:hAnsi="Arial" w:cs="Arial"/>
                <w:b/>
                <w:sz w:val="18"/>
                <w:szCs w:val="18"/>
              </w:rPr>
            </w:pPr>
            <w:r w:rsidRPr="007F4044">
              <w:rPr>
                <w:rFonts w:ascii="Arial" w:hAnsi="Arial" w:cs="Arial"/>
                <w:i/>
                <w:sz w:val="18"/>
                <w:szCs w:val="18"/>
              </w:rPr>
              <w:t>Deferiprone</w:t>
            </w:r>
          </w:p>
        </w:tc>
        <w:tc>
          <w:tcPr>
            <w:tcW w:w="9360" w:type="dxa"/>
          </w:tcPr>
          <w:p w14:paraId="5F74D905" w14:textId="77777777" w:rsidR="00FC2B12" w:rsidRPr="007F4044" w:rsidRDefault="00FC2B12" w:rsidP="00934FC5">
            <w:pPr>
              <w:widowControl w:val="0"/>
              <w:autoSpaceDE w:val="0"/>
              <w:autoSpaceDN w:val="0"/>
              <w:adjustRightInd w:val="0"/>
              <w:ind w:left="-85"/>
              <w:rPr>
                <w:rFonts w:ascii="Arial" w:hAnsi="Arial" w:cs="Arial"/>
                <w:sz w:val="18"/>
                <w:szCs w:val="18"/>
              </w:rPr>
            </w:pPr>
            <w:r w:rsidRPr="007F4044">
              <w:rPr>
                <w:rFonts w:ascii="Arial" w:hAnsi="Arial" w:cs="Arial"/>
                <w:sz w:val="18"/>
                <w:szCs w:val="18"/>
              </w:rPr>
              <w:t>H&amp;E stain</w:t>
            </w:r>
            <w:hyperlink w:anchor="_ENREF_114" w:tooltip="Zhao, 2014 #31858" w:history="1">
              <w:r w:rsidRPr="007F4044">
                <w:rPr>
                  <w:rFonts w:ascii="Arial" w:hAnsi="Arial" w:cs="Arial"/>
                  <w:sz w:val="18"/>
                  <w:szCs w:val="18"/>
                </w:rPr>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r w:rsidRPr="007F4044">
                <w:rPr>
                  <w:rFonts w:ascii="Arial" w:hAnsi="Arial" w:cs="Arial"/>
                  <w:noProof/>
                  <w:sz w:val="18"/>
                  <w:szCs w:val="18"/>
                  <w:vertAlign w:val="superscript"/>
                </w:rPr>
                <w:t>114</w:t>
              </w:r>
              <w:r w:rsidRPr="007F4044">
                <w:rPr>
                  <w:rFonts w:ascii="Arial" w:hAnsi="Arial" w:cs="Arial"/>
                  <w:sz w:val="18"/>
                  <w:szCs w:val="18"/>
                </w:rPr>
                <w:fldChar w:fldCharType="end"/>
              </w:r>
            </w:hyperlink>
            <w:r w:rsidRPr="007F4044">
              <w:rPr>
                <w:rFonts w:ascii="Arial" w:hAnsi="Arial" w:cs="Arial"/>
                <w:sz w:val="18"/>
                <w:szCs w:val="18"/>
              </w:rPr>
              <w:t xml:space="preserve">, Modified </w:t>
            </w:r>
            <w:proofErr w:type="spellStart"/>
            <w:r w:rsidRPr="007F4044">
              <w:rPr>
                <w:rFonts w:ascii="Arial" w:hAnsi="Arial" w:cs="Arial"/>
                <w:sz w:val="18"/>
                <w:szCs w:val="18"/>
              </w:rPr>
              <w:t>Perls</w:t>
            </w:r>
            <w:proofErr w:type="spellEnd"/>
            <w:r w:rsidRPr="007F4044">
              <w:rPr>
                <w:rFonts w:ascii="Arial" w:hAnsi="Arial" w:cs="Arial"/>
                <w:sz w:val="18"/>
                <w:szCs w:val="18"/>
              </w:rPr>
              <w:t xml:space="preserve"> stain, total iron assay</w:t>
            </w:r>
            <w:hyperlink w:anchor="_ENREF_10" w:tooltip="Ayton, 2014 #31752" w:history="1">
              <w:r w:rsidRPr="007F4044">
                <w:rPr>
                  <w:rFonts w:ascii="Arial" w:hAnsi="Arial" w:cs="Arial"/>
                  <w:sz w:val="18"/>
                  <w:szCs w:val="18"/>
                </w:rPr>
                <w:fldChar w:fldCharType="begin">
                  <w:fldData xml:space="preserve">PEVuZE5vdGU+PENpdGU+PEF1dGhvcj5BeXRvbjwvQXV0aG9yPjxZZWFyPjIwMTQ8L1llYXI+PFJl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PEVuZE5vdGU+PENpdGU+PEF1dGhvcj5BeXRvbjwvQXV0aG9yPjxZZWFyPjIwMTQ8L1llYXI+PFJl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r w:rsidRPr="007F4044">
                <w:rPr>
                  <w:rFonts w:ascii="Arial" w:hAnsi="Arial" w:cs="Arial"/>
                  <w:noProof/>
                  <w:sz w:val="18"/>
                  <w:szCs w:val="18"/>
                  <w:vertAlign w:val="superscript"/>
                </w:rPr>
                <w:t>10</w:t>
              </w:r>
              <w:r w:rsidRPr="007F4044">
                <w:rPr>
                  <w:rFonts w:ascii="Arial" w:hAnsi="Arial" w:cs="Arial"/>
                  <w:sz w:val="18"/>
                  <w:szCs w:val="18"/>
                </w:rPr>
                <w:fldChar w:fldCharType="end"/>
              </w:r>
            </w:hyperlink>
            <w:r w:rsidRPr="007F4044">
              <w:rPr>
                <w:rFonts w:ascii="Arial" w:hAnsi="Arial" w:cs="Arial"/>
                <w:sz w:val="18"/>
                <w:szCs w:val="18"/>
              </w:rPr>
              <w:t xml:space="preserve">, </w:t>
            </w:r>
            <w:proofErr w:type="spellStart"/>
            <w:r w:rsidRPr="007F4044">
              <w:rPr>
                <w:rFonts w:ascii="Arial" w:hAnsi="Arial" w:cs="Arial"/>
                <w:sz w:val="18"/>
                <w:szCs w:val="18"/>
              </w:rPr>
              <w:t>ceruloplasmin</w:t>
            </w:r>
            <w:proofErr w:type="spellEnd"/>
            <w:r w:rsidRPr="007F4044">
              <w:rPr>
                <w:rFonts w:ascii="Arial" w:hAnsi="Arial" w:cs="Arial"/>
                <w:sz w:val="18"/>
                <w:szCs w:val="18"/>
              </w:rPr>
              <w:t xml:space="preserve"> (ABN39, SIGMA) </w:t>
            </w:r>
            <w:hyperlink w:anchor="_ENREF_10" w:tooltip="Ayton, 2014 #31752" w:history="1">
              <w:r w:rsidRPr="007F4044">
                <w:rPr>
                  <w:rFonts w:ascii="Arial" w:hAnsi="Arial" w:cs="Arial"/>
                  <w:sz w:val="18"/>
                  <w:szCs w:val="18"/>
                </w:rPr>
                <w:fldChar w:fldCharType="begin">
                  <w:fldData xml:space="preserve">PEVuZE5vdGU+PENpdGU+PEF1dGhvcj5BeXRvbjwvQXV0aG9yPjxZZWFyPjIwMTQ8L1llYXI+PFJl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PEVuZE5vdGU+PENpdGU+PEF1dGhvcj5BeXRvbjwvQXV0aG9yPjxZZWFyPjIwMTQ8L1llYXI+PFJl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r w:rsidRPr="007F4044">
                <w:rPr>
                  <w:rFonts w:ascii="Arial" w:hAnsi="Arial" w:cs="Arial"/>
                  <w:noProof/>
                  <w:sz w:val="18"/>
                  <w:szCs w:val="18"/>
                  <w:vertAlign w:val="superscript"/>
                </w:rPr>
                <w:t>10</w:t>
              </w:r>
              <w:r w:rsidRPr="007F4044">
                <w:rPr>
                  <w:rFonts w:ascii="Arial" w:hAnsi="Arial" w:cs="Arial"/>
                  <w:sz w:val="18"/>
                  <w:szCs w:val="18"/>
                </w:rPr>
                <w:fldChar w:fldCharType="end"/>
              </w:r>
            </w:hyperlink>
            <w:r w:rsidRPr="007F4044">
              <w:rPr>
                <w:rFonts w:ascii="Arial" w:hAnsi="Arial" w:cs="Arial"/>
                <w:sz w:val="18"/>
                <w:szCs w:val="18"/>
              </w:rPr>
              <w:t>.</w:t>
            </w:r>
          </w:p>
        </w:tc>
      </w:tr>
      <w:tr w:rsidR="00FC2B12" w:rsidRPr="007F4044" w14:paraId="48CD7038" w14:textId="77777777" w:rsidTr="00934FC5">
        <w:tc>
          <w:tcPr>
            <w:tcW w:w="1440" w:type="dxa"/>
          </w:tcPr>
          <w:p w14:paraId="117DD7AE" w14:textId="77777777" w:rsidR="00FC2B12" w:rsidRPr="007F4044" w:rsidRDefault="00FC2B12" w:rsidP="00934FC5">
            <w:pPr>
              <w:widowControl w:val="0"/>
              <w:autoSpaceDE w:val="0"/>
              <w:autoSpaceDN w:val="0"/>
              <w:adjustRightInd w:val="0"/>
              <w:ind w:left="-18"/>
              <w:jc w:val="both"/>
              <w:rPr>
                <w:rFonts w:ascii="Arial" w:hAnsi="Arial" w:cs="Arial"/>
                <w:i/>
                <w:sz w:val="18"/>
                <w:szCs w:val="18"/>
              </w:rPr>
            </w:pPr>
            <w:proofErr w:type="spellStart"/>
            <w:r w:rsidRPr="007F4044">
              <w:rPr>
                <w:rFonts w:ascii="Arial" w:hAnsi="Arial" w:cs="Arial"/>
                <w:i/>
                <w:sz w:val="18"/>
                <w:szCs w:val="18"/>
              </w:rPr>
              <w:t>Kineret</w:t>
            </w:r>
            <w:proofErr w:type="spellEnd"/>
            <w:r w:rsidRPr="007F4044">
              <w:rPr>
                <w:rFonts w:ascii="Arial" w:hAnsi="Arial" w:cs="Arial"/>
                <w:i/>
                <w:sz w:val="18"/>
                <w:szCs w:val="18"/>
              </w:rPr>
              <w:t xml:space="preserve"> (rrIL-1ra) / VX-765</w:t>
            </w:r>
          </w:p>
        </w:tc>
        <w:tc>
          <w:tcPr>
            <w:tcW w:w="9360" w:type="dxa"/>
          </w:tcPr>
          <w:p w14:paraId="23C7F34C"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IL-1ra (PA5-21776, </w:t>
            </w:r>
            <w:proofErr w:type="spellStart"/>
            <w:r w:rsidRPr="007F4044">
              <w:rPr>
                <w:rFonts w:ascii="Arial" w:hAnsi="Arial" w:cs="Arial"/>
                <w:sz w:val="18"/>
                <w:szCs w:val="18"/>
              </w:rPr>
              <w:t>ThermoFisher</w:t>
            </w:r>
            <w:proofErr w:type="spellEnd"/>
            <w:r w:rsidRPr="007F4044">
              <w:rPr>
                <w:rFonts w:ascii="Arial" w:hAnsi="Arial" w:cs="Arial"/>
                <w:sz w:val="18"/>
                <w:szCs w:val="18"/>
              </w:rPr>
              <w:t xml:space="preserve"> Scientific), IL-1</w:t>
            </w:r>
            <w:r w:rsidRPr="007F4044">
              <w:rPr>
                <w:rFonts w:ascii="Symbol" w:hAnsi="Symbo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color w:val="000000"/>
                <w:sz w:val="18"/>
                <w:szCs w:val="18"/>
              </w:rPr>
              <w:t>NBP1-42767</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w:t>
            </w:r>
            <w:r w:rsidRPr="007F4044">
              <w:rPr>
                <w:rFonts w:ascii="Arial" w:hAnsi="Arial" w:cs="Arial"/>
                <w:sz w:val="18"/>
                <w:szCs w:val="18"/>
              </w:rPr>
              <w:t xml:space="preserve">, </w:t>
            </w:r>
            <w:proofErr w:type="spellStart"/>
            <w:r w:rsidRPr="007F4044">
              <w:rPr>
                <w:rFonts w:ascii="Arial" w:hAnsi="Arial" w:cs="Arial"/>
                <w:sz w:val="18"/>
                <w:szCs w:val="18"/>
              </w:rPr>
              <w:t>NFkB</w:t>
            </w:r>
            <w:proofErr w:type="spellEnd"/>
            <w:r w:rsidRPr="007F4044">
              <w:rPr>
                <w:rFonts w:ascii="Arial" w:hAnsi="Arial" w:cs="Arial"/>
                <w:sz w:val="18"/>
                <w:szCs w:val="18"/>
              </w:rPr>
              <w:t xml:space="preserve"> (8242S, Cell Signaling Technology), glial </w:t>
            </w:r>
            <w:proofErr w:type="spellStart"/>
            <w:r w:rsidRPr="007F4044">
              <w:rPr>
                <w:rFonts w:ascii="Arial" w:hAnsi="Arial" w:cs="Arial"/>
                <w:sz w:val="18"/>
                <w:szCs w:val="18"/>
              </w:rPr>
              <w:t>fibrillary</w:t>
            </w:r>
            <w:proofErr w:type="spellEnd"/>
            <w:r w:rsidRPr="007F4044">
              <w:rPr>
                <w:rFonts w:ascii="Arial" w:hAnsi="Arial" w:cs="Arial"/>
                <w:sz w:val="18"/>
                <w:szCs w:val="18"/>
              </w:rPr>
              <w:t xml:space="preserve"> </w:t>
            </w:r>
            <w:proofErr w:type="spellStart"/>
            <w:r w:rsidRPr="007F4044">
              <w:rPr>
                <w:rFonts w:ascii="Arial" w:hAnsi="Arial" w:cs="Arial"/>
                <w:sz w:val="18"/>
                <w:szCs w:val="18"/>
              </w:rPr>
              <w:t>astrocytic</w:t>
            </w:r>
            <w:proofErr w:type="spellEnd"/>
            <w:r w:rsidRPr="007F4044">
              <w:rPr>
                <w:rFonts w:ascii="Arial" w:hAnsi="Arial" w:cs="Arial"/>
                <w:sz w:val="18"/>
                <w:szCs w:val="18"/>
              </w:rPr>
              <w:t xml:space="preserve"> protein (GFAP) (</w:t>
            </w:r>
            <w:r w:rsidRPr="007F4044">
              <w:rPr>
                <w:rFonts w:ascii="Arial" w:hAnsi="Arial" w:cs="Arial"/>
                <w:color w:val="000000"/>
                <w:sz w:val="18"/>
                <w:szCs w:val="18"/>
              </w:rPr>
              <w:t xml:space="preserve">MS1376P1, </w:t>
            </w:r>
            <w:proofErr w:type="spellStart"/>
            <w:r w:rsidRPr="007F4044">
              <w:rPr>
                <w:rFonts w:ascii="Arial" w:hAnsi="Arial" w:cs="Arial"/>
                <w:color w:val="000000"/>
                <w:sz w:val="18"/>
                <w:szCs w:val="18"/>
              </w:rPr>
              <w:t>ThermoFisher</w:t>
            </w:r>
            <w:proofErr w:type="spellEnd"/>
            <w:r w:rsidRPr="007F4044">
              <w:rPr>
                <w:rFonts w:ascii="Arial" w:hAnsi="Arial" w:cs="Arial"/>
                <w:color w:val="000000"/>
                <w:sz w:val="18"/>
                <w:szCs w:val="18"/>
              </w:rPr>
              <w:t xml:space="preserve"> Scientific), MBP (SMI-94, Covance Research products), Iba1 (016-20001, Wako Chemicals) </w:t>
            </w:r>
            <w:r w:rsidRPr="007F4044">
              <w:rPr>
                <w:rFonts w:ascii="Arial" w:hAnsi="Arial" w:cs="Arial"/>
                <w:color w:val="000000"/>
                <w:sz w:val="18"/>
                <w:szCs w:val="18"/>
              </w:rPr>
              <w:fldChar w:fldCharType="begin">
                <w:fldData xml:space="preserve">PEVuZE5vdGU+PENpdGU+PEF1dGhvcj5Tb2xsYmVyZ2VyPC9BdXRob3I+PFllYXI+MjAxNDwvWWVh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</w:fldData>
              </w:fldChar>
            </w:r>
            <w:r w:rsidRPr="007F4044">
              <w:rPr>
                <w:rFonts w:ascii="Arial" w:hAnsi="Arial" w:cs="Arial"/>
                <w:color w:val="000000"/>
                <w:sz w:val="18"/>
                <w:szCs w:val="18"/>
              </w:rPr>
              <w:instrText xml:space="preserve"> ADDIN EN.CITE </w:instrText>
            </w:r>
            <w:r w:rsidRPr="007F4044">
              <w:rPr>
                <w:rFonts w:ascii="Arial" w:hAnsi="Arial" w:cs="Arial"/>
                <w:color w:val="000000"/>
                <w:sz w:val="18"/>
                <w:szCs w:val="18"/>
              </w:rPr>
              <w:fldChar w:fldCharType="begin">
                <w:fldData xml:space="preserve">PEVuZE5vdGU+PENpdGU+PEF1dGhvcj5Tb2xsYmVyZ2VyPC9BdXRob3I+PFllYXI+MjAxNDwvWWVh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</w:fldData>
              </w:fldChar>
            </w:r>
            <w:r w:rsidRPr="007F4044">
              <w:rPr>
                <w:rFonts w:ascii="Arial" w:hAnsi="Arial" w:cs="Arial"/>
                <w:color w:val="000000"/>
                <w:sz w:val="18"/>
                <w:szCs w:val="18"/>
              </w:rPr>
              <w:instrText xml:space="preserve"> ADDIN EN.CITE.DATA </w:instrText>
            </w:r>
            <w:r w:rsidRPr="007F4044">
              <w:rPr>
                <w:rFonts w:ascii="Arial" w:hAnsi="Arial" w:cs="Arial"/>
                <w:color w:val="000000"/>
                <w:sz w:val="18"/>
                <w:szCs w:val="18"/>
              </w:rPr>
            </w:r>
            <w:r w:rsidRPr="007F4044">
              <w:rPr>
                <w:rFonts w:ascii="Arial" w:hAnsi="Arial" w:cs="Arial"/>
                <w:color w:val="000000"/>
                <w:sz w:val="18"/>
                <w:szCs w:val="18"/>
              </w:rPr>
              <w:fldChar w:fldCharType="end"/>
            </w:r>
            <w:r w:rsidRPr="007F4044">
              <w:rPr>
                <w:rFonts w:ascii="Arial" w:hAnsi="Arial" w:cs="Arial"/>
                <w:color w:val="000000"/>
                <w:sz w:val="18"/>
                <w:szCs w:val="18"/>
              </w:rPr>
            </w:r>
            <w:r w:rsidRPr="007F4044">
              <w:rPr>
                <w:rFonts w:ascii="Arial" w:hAnsi="Arial" w:cs="Arial"/>
                <w:color w:val="000000"/>
                <w:sz w:val="18"/>
                <w:szCs w:val="18"/>
              </w:rPr>
              <w:fldChar w:fldCharType="separate"/>
            </w:r>
            <w:hyperlink w:anchor="_ENREF_40" w:tooltip="Greenhalgh, 2010 #67" w:history="1">
              <w:r w:rsidRPr="007F4044">
                <w:rPr>
                  <w:rFonts w:ascii="Arial" w:hAnsi="Arial" w:cs="Arial"/>
                  <w:noProof/>
                  <w:color w:val="000000"/>
                  <w:sz w:val="18"/>
                  <w:szCs w:val="18"/>
                  <w:vertAlign w:val="superscript"/>
                </w:rPr>
                <w:t>40</w:t>
              </w:r>
            </w:hyperlink>
            <w:r w:rsidRPr="007F4044">
              <w:rPr>
                <w:rFonts w:ascii="Arial" w:hAnsi="Arial" w:cs="Arial"/>
                <w:noProof/>
                <w:color w:val="000000"/>
                <w:sz w:val="18"/>
                <w:szCs w:val="18"/>
                <w:vertAlign w:val="superscript"/>
              </w:rPr>
              <w:t xml:space="preserve">, </w:t>
            </w:r>
            <w:hyperlink w:anchor="_ENREF_75" w:tooltip="Perez-Polo, 2016 #1472" w:history="1">
              <w:r w:rsidRPr="007F4044">
                <w:rPr>
                  <w:rFonts w:ascii="Arial" w:hAnsi="Arial" w:cs="Arial"/>
                  <w:noProof/>
                  <w:color w:val="000000"/>
                  <w:sz w:val="18"/>
                  <w:szCs w:val="18"/>
                  <w:vertAlign w:val="superscript"/>
                </w:rPr>
                <w:t>75</w:t>
              </w:r>
            </w:hyperlink>
            <w:r w:rsidRPr="007F4044">
              <w:rPr>
                <w:rFonts w:ascii="Arial" w:hAnsi="Arial" w:cs="Arial"/>
                <w:noProof/>
                <w:color w:val="000000"/>
                <w:sz w:val="18"/>
                <w:szCs w:val="18"/>
                <w:vertAlign w:val="superscript"/>
              </w:rPr>
              <w:t xml:space="preserve">, </w:t>
            </w:r>
            <w:hyperlink w:anchor="_ENREF_87" w:tooltip="Ravizza, 2006 #31907" w:history="1">
              <w:r w:rsidRPr="007F4044">
                <w:rPr>
                  <w:rFonts w:ascii="Arial" w:hAnsi="Arial" w:cs="Arial"/>
                  <w:noProof/>
                  <w:color w:val="000000"/>
                  <w:sz w:val="18"/>
                  <w:szCs w:val="18"/>
                  <w:vertAlign w:val="superscript"/>
                </w:rPr>
                <w:t>87</w:t>
              </w:r>
            </w:hyperlink>
            <w:r w:rsidRPr="007F4044">
              <w:rPr>
                <w:rFonts w:ascii="Arial" w:hAnsi="Arial" w:cs="Arial"/>
                <w:noProof/>
                <w:color w:val="000000"/>
                <w:sz w:val="18"/>
                <w:szCs w:val="18"/>
                <w:vertAlign w:val="superscript"/>
              </w:rPr>
              <w:t xml:space="preserve">, </w:t>
            </w:r>
            <w:hyperlink w:anchor="_ENREF_95" w:tooltip="Sollberger, 2014 #31729" w:history="1">
              <w:r w:rsidRPr="007F4044">
                <w:rPr>
                  <w:rFonts w:ascii="Arial" w:hAnsi="Arial" w:cs="Arial"/>
                  <w:noProof/>
                  <w:color w:val="000000"/>
                  <w:sz w:val="18"/>
                  <w:szCs w:val="18"/>
                  <w:vertAlign w:val="superscript"/>
                </w:rPr>
                <w:t>95</w:t>
              </w:r>
            </w:hyperlink>
            <w:r w:rsidRPr="007F4044">
              <w:rPr>
                <w:rFonts w:ascii="Arial" w:hAnsi="Arial" w:cs="Arial"/>
                <w:color w:val="000000"/>
                <w:sz w:val="18"/>
                <w:szCs w:val="18"/>
              </w:rPr>
              <w:fldChar w:fldCharType="end"/>
            </w:r>
            <w:r w:rsidRPr="007F4044">
              <w:rPr>
                <w:rFonts w:ascii="Arial" w:hAnsi="Arial" w:cs="Arial"/>
                <w:color w:val="000000"/>
                <w:sz w:val="18"/>
                <w:szCs w:val="18"/>
              </w:rPr>
              <w:t>.</w:t>
            </w:r>
          </w:p>
        </w:tc>
      </w:tr>
      <w:tr w:rsidR="00FC2B12" w:rsidRPr="007F4044" w14:paraId="65F71319" w14:textId="77777777" w:rsidTr="00934FC5">
        <w:tc>
          <w:tcPr>
            <w:tcW w:w="1440" w:type="dxa"/>
          </w:tcPr>
          <w:p w14:paraId="0C56E45F" w14:textId="77777777" w:rsidR="00FC2B12" w:rsidRPr="007F4044" w:rsidRDefault="00FC2B12" w:rsidP="00934FC5">
            <w:pPr>
              <w:widowControl w:val="0"/>
              <w:autoSpaceDE w:val="0"/>
              <w:autoSpaceDN w:val="0"/>
              <w:adjustRightInd w:val="0"/>
              <w:ind w:left="-18"/>
              <w:jc w:val="both"/>
              <w:rPr>
                <w:rFonts w:ascii="Arial" w:hAnsi="Arial" w:cs="Arial"/>
                <w:b/>
                <w:sz w:val="18"/>
                <w:szCs w:val="18"/>
              </w:rPr>
            </w:pPr>
            <w:r w:rsidRPr="007F4044">
              <w:rPr>
                <w:rFonts w:ascii="Arial" w:hAnsi="Arial" w:cs="Arial"/>
                <w:i/>
                <w:sz w:val="18"/>
                <w:szCs w:val="18"/>
              </w:rPr>
              <w:t>Z944</w:t>
            </w:r>
          </w:p>
        </w:tc>
        <w:tc>
          <w:tcPr>
            <w:tcW w:w="9360" w:type="dxa"/>
          </w:tcPr>
          <w:p w14:paraId="7C83C3AF"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proofErr w:type="spellStart"/>
            <w:proofErr w:type="gramStart"/>
            <w:r w:rsidRPr="007F4044">
              <w:rPr>
                <w:rFonts w:ascii="Arial" w:hAnsi="Arial" w:cs="Arial"/>
                <w:sz w:val="18"/>
                <w:szCs w:val="18"/>
              </w:rPr>
              <w:t>qRT</w:t>
            </w:r>
            <w:proofErr w:type="spellEnd"/>
            <w:proofErr w:type="gramEnd"/>
            <w:r w:rsidRPr="007F4044">
              <w:rPr>
                <w:rFonts w:ascii="Arial" w:hAnsi="Arial" w:cs="Arial"/>
                <w:sz w:val="18"/>
                <w:szCs w:val="18"/>
              </w:rPr>
              <w:t xml:space="preserve">-PCR protocols mRNAs for Cav3.1, Cav3.2, Cav3.3 (as in </w:t>
            </w:r>
            <w:hyperlink w:anchor="_ENREF_17" w:tooltip="Casillas-Espinosa, 2015 #31386" w:history="1">
              <w:r w:rsidRPr="007F4044">
                <w:rPr>
                  <w:rFonts w:ascii="Arial" w:hAnsi="Arial" w:cs="Arial"/>
                  <w:sz w:val="18"/>
                  <w:szCs w:val="18"/>
                </w:rPr>
                <w:fldChar w:fldCharType="begin"/>
              </w:r>
              <w:r w:rsidRPr="007F4044">
                <w:rPr>
                  <w:rFonts w:ascii="Arial" w:hAnsi="Arial" w:cs="Arial"/>
                  <w:sz w:val="18"/>
                  <w:szCs w:val="18"/>
                </w:rPr>
                <w:instrText xml:space="preserve"> ADDIN EN.CITE &lt;EndNote&gt;&lt;Cite&gt;&lt;Author&gt;Casillas-Espinosa&lt;/Author&gt;&lt;Year&gt;2015&lt;/Year&gt;&lt;RecNum&gt;31386&lt;/RecNum&gt;&lt;DisplayText&gt;&lt;style face="superscript"&gt;17&lt;/style&gt;&lt;/DisplayText&gt;&lt;record&gt;&lt;rec-number&gt;31386&lt;/rec-number&gt;&lt;foreign-keys&gt;&lt;key app="EN" db-id="rar5zfffytxew4epzwdpe9sfd5tsvr02vwst"&gt;31386&lt;/key&gt;&lt;/foreign-keys&gt;&lt;ref-type name="Journal Article"&gt;17&lt;/ref-type&gt;&lt;contributors&gt;&lt;authors&gt;&lt;author&gt;Casillas-Espinosa, P. M.&lt;/author&gt;&lt;author&gt;Hicks, A.&lt;/author&gt;&lt;author&gt;Jeffreys, A.&lt;/author&gt;&lt;author&gt;Snutch, T. P.&lt;/author&gt;&lt;author&gt;O&amp;apos;Brien, T. J.&lt;/author&gt;&lt;author&gt;Powell, K. L.&lt;/author&gt;&lt;/authors&gt;&lt;/contributors&gt;&lt;auth-address&gt;The Department of Medicine, The University of Melbourne, Royal Melbourne Hospital, Melbourne, Australia.&amp;#xD;Michael Smith Laboratories, University of British Columbia, Vancouver, BC, Canada.&lt;/auth-address&gt;&lt;titles&gt;&lt;title&gt;Z944, a Novel Selective T-Type Calcium Channel Antagonist Delays the Progression of Seizures in the Amygdala Kindling Model&lt;/title&gt;&lt;secondary-title&gt;PLoS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one&lt;/abbr-1&gt;&lt;/alt-periodical&gt;&lt;pages&gt;e0130012&lt;/pages&gt;&lt;volume&gt;10&lt;/volume&gt;&lt;number&gt;8&lt;/number&gt;&lt;dates&gt;&lt;year&gt;2015&lt;/year&gt;&lt;/dates&gt;&lt;isbn&gt;1932-6203 (Electronic)&amp;#xD;1932-6203 (Linking)&lt;/isbn&gt;&lt;accession-num&gt;26274319&lt;/accession-num&gt;&lt;urls&gt;&lt;related-urls&gt;&lt;url&gt;http://www.ncbi.nlm.nih.gov/pubmed/26274319&lt;/url&gt;&lt;/related-urls&gt;&lt;/urls&gt;&lt;custom2&gt;4537250&lt;/custom2&gt;&lt;electronic-resource-num&gt;10.1371/journal.pone.0130012&lt;/electronic-resource-num&gt;&lt;/record&gt;&lt;/Cite&gt;&lt;/EndNote&gt;</w:instrText>
              </w:r>
              <w:r w:rsidRPr="007F4044">
                <w:rPr>
                  <w:rFonts w:ascii="Arial" w:hAnsi="Arial" w:cs="Arial"/>
                  <w:sz w:val="18"/>
                  <w:szCs w:val="18"/>
                </w:rPr>
                <w:fldChar w:fldCharType="separate"/>
              </w:r>
              <w:r w:rsidRPr="007F4044">
                <w:rPr>
                  <w:rFonts w:ascii="Arial" w:hAnsi="Arial" w:cs="Arial"/>
                  <w:noProof/>
                  <w:sz w:val="18"/>
                  <w:szCs w:val="18"/>
                  <w:vertAlign w:val="superscript"/>
                </w:rPr>
                <w:t>17</w:t>
              </w:r>
              <w:r w:rsidRPr="007F4044">
                <w:rPr>
                  <w:rFonts w:ascii="Arial" w:hAnsi="Arial" w:cs="Arial"/>
                  <w:sz w:val="18"/>
                  <w:szCs w:val="18"/>
                </w:rPr>
                <w:fldChar w:fldCharType="end"/>
              </w:r>
            </w:hyperlink>
            <w:r w:rsidRPr="007F4044">
              <w:rPr>
                <w:rFonts w:ascii="Arial" w:hAnsi="Arial" w:cs="Arial"/>
                <w:sz w:val="18"/>
                <w:szCs w:val="18"/>
              </w:rPr>
              <w:t>).</w:t>
            </w:r>
          </w:p>
        </w:tc>
      </w:tr>
      <w:tr w:rsidR="00FC2B12" w:rsidRPr="007F4044" w14:paraId="43EB918E" w14:textId="77777777" w:rsidTr="00934FC5">
        <w:tc>
          <w:tcPr>
            <w:tcW w:w="1440" w:type="dxa"/>
          </w:tcPr>
          <w:p w14:paraId="52A4901B" w14:textId="77777777" w:rsidR="00FC2B12" w:rsidRPr="007F4044" w:rsidRDefault="00FC2B12" w:rsidP="00934FC5">
            <w:pPr>
              <w:widowControl w:val="0"/>
              <w:autoSpaceDE w:val="0"/>
              <w:autoSpaceDN w:val="0"/>
              <w:adjustRightInd w:val="0"/>
              <w:ind w:left="-18" w:right="-108"/>
              <w:jc w:val="both"/>
              <w:rPr>
                <w:rFonts w:ascii="Arial" w:hAnsi="Arial" w:cs="Arial"/>
                <w:i/>
                <w:sz w:val="18"/>
                <w:szCs w:val="18"/>
              </w:rPr>
            </w:pPr>
            <w:proofErr w:type="spellStart"/>
            <w:r w:rsidRPr="007F4044">
              <w:rPr>
                <w:rFonts w:ascii="Arial" w:hAnsi="Arial" w:cs="Arial"/>
                <w:i/>
                <w:sz w:val="18"/>
                <w:szCs w:val="18"/>
              </w:rPr>
              <w:t>Levetiracetam</w:t>
            </w:r>
            <w:proofErr w:type="spellEnd"/>
          </w:p>
        </w:tc>
        <w:tc>
          <w:tcPr>
            <w:tcW w:w="9360" w:type="dxa"/>
          </w:tcPr>
          <w:p w14:paraId="0E39367A" w14:textId="77777777" w:rsidR="00FC2B12" w:rsidRPr="007F4044" w:rsidRDefault="00FC2B12" w:rsidP="00934FC5">
            <w:pPr>
              <w:ind w:left="-85"/>
              <w:jc w:val="both"/>
              <w:rPr>
                <w:rFonts w:ascii="Arial" w:hAnsi="Arial" w:cs="Arial"/>
                <w:sz w:val="18"/>
                <w:szCs w:val="18"/>
              </w:rPr>
            </w:pPr>
            <w:proofErr w:type="gramStart"/>
            <w:r w:rsidRPr="007F4044">
              <w:rPr>
                <w:rFonts w:ascii="Arial" w:hAnsi="Arial" w:cs="Arial"/>
                <w:sz w:val="18"/>
                <w:szCs w:val="18"/>
              </w:rPr>
              <w:t>anti</w:t>
            </w:r>
            <w:proofErr w:type="gramEnd"/>
            <w:r w:rsidRPr="007F4044">
              <w:rPr>
                <w:rFonts w:ascii="Arial" w:hAnsi="Arial" w:cs="Arial"/>
                <w:sz w:val="18"/>
                <w:szCs w:val="18"/>
              </w:rPr>
              <w:t xml:space="preserve">-SV2 antibody (Developmental Studies </w:t>
            </w:r>
            <w:proofErr w:type="spellStart"/>
            <w:r w:rsidRPr="007F4044">
              <w:rPr>
                <w:rFonts w:ascii="Arial" w:hAnsi="Arial" w:cs="Arial"/>
                <w:sz w:val="18"/>
                <w:szCs w:val="18"/>
              </w:rPr>
              <w:t>Hybridoma</w:t>
            </w:r>
            <w:proofErr w:type="spellEnd"/>
            <w:r w:rsidRPr="007F4044">
              <w:rPr>
                <w:rFonts w:ascii="Arial" w:hAnsi="Arial" w:cs="Arial"/>
                <w:sz w:val="18"/>
                <w:szCs w:val="18"/>
              </w:rPr>
              <w:t xml:space="preserve"> Bank) </w:t>
            </w:r>
            <w:hyperlink w:anchor="_ENREF_67" w:tooltip="Lynch, 2004 #31727" w:history="1">
              <w:r w:rsidRPr="007F4044">
                <w:rPr>
                  <w:rFonts w:ascii="Arial" w:hAnsi="Arial" w:cs="Arial"/>
                  <w:sz w:val="18"/>
                  <w:szCs w:val="18"/>
                </w:rPr>
                <w:fldChar w:fldCharType="begin">
                  <w:fldData xml:space="preserve">PEVuZE5vdGU+PENpdGU+PEF1dGhvcj5MeW5jaDwvQXV0aG9yPjxZZWFyPjIwMDQ8L1llYXI+PFJl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PEVuZE5vdGU+PENpdGU+PEF1dGhvcj5MeW5jaDwvQXV0aG9yPjxZZWFyPjIwMDQ8L1llYXI+PFJl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r w:rsidRPr="007F4044">
                <w:rPr>
                  <w:rFonts w:ascii="Arial" w:hAnsi="Arial" w:cs="Arial"/>
                  <w:noProof/>
                  <w:sz w:val="18"/>
                  <w:szCs w:val="18"/>
                  <w:vertAlign w:val="superscript"/>
                </w:rPr>
                <w:t>67</w:t>
              </w:r>
              <w:r w:rsidRPr="007F4044">
                <w:rPr>
                  <w:rFonts w:ascii="Arial" w:hAnsi="Arial" w:cs="Arial"/>
                  <w:sz w:val="18"/>
                  <w:szCs w:val="18"/>
                </w:rPr>
                <w:fldChar w:fldCharType="end"/>
              </w:r>
            </w:hyperlink>
            <w:r w:rsidRPr="007F4044">
              <w:rPr>
                <w:rFonts w:ascii="Arial" w:hAnsi="Arial" w:cs="Arial"/>
                <w:sz w:val="18"/>
                <w:szCs w:val="18"/>
              </w:rPr>
              <w:t>.</w:t>
            </w:r>
          </w:p>
        </w:tc>
      </w:tr>
    </w:tbl>
    <w:p w14:paraId="3F3BC702" w14:textId="77777777" w:rsidR="00FC2B12" w:rsidRPr="007F4044" w:rsidRDefault="00FC2B12" w:rsidP="00FC2B12">
      <w:pPr>
        <w:widowControl w:val="0"/>
        <w:autoSpaceDE w:val="0"/>
        <w:autoSpaceDN w:val="0"/>
        <w:adjustRightInd w:val="0"/>
        <w:jc w:val="both"/>
        <w:rPr>
          <w:rFonts w:ascii="Arial" w:hAnsi="Arial" w:cs="Arial"/>
          <w:sz w:val="6"/>
          <w:szCs w:val="6"/>
        </w:rPr>
      </w:pPr>
    </w:p>
    <w:p w14:paraId="734E6A12" w14:textId="77777777" w:rsidR="00FC2B12" w:rsidRPr="007F4044" w:rsidRDefault="00FC2B12" w:rsidP="00FC2B12">
      <w:pPr>
        <w:widowControl w:val="0"/>
        <w:autoSpaceDE w:val="0"/>
        <w:autoSpaceDN w:val="0"/>
        <w:adjustRightInd w:val="0"/>
        <w:ind w:firstLine="360"/>
        <w:jc w:val="both"/>
        <w:rPr>
          <w:rFonts w:ascii="Arial" w:hAnsi="Arial" w:cs="Arial"/>
          <w:b/>
          <w:sz w:val="22"/>
          <w:szCs w:val="22"/>
        </w:rPr>
      </w:pPr>
      <w:r w:rsidRPr="007F4044">
        <w:rPr>
          <w:rFonts w:ascii="Arial" w:hAnsi="Arial" w:cs="Arial"/>
          <w:b/>
          <w:sz w:val="22"/>
          <w:szCs w:val="22"/>
        </w:rPr>
        <w:t xml:space="preserve">Table 2. </w:t>
      </w:r>
      <w:proofErr w:type="gramStart"/>
      <w:r w:rsidRPr="007F4044">
        <w:rPr>
          <w:rFonts w:ascii="Arial" w:hAnsi="Arial" w:cs="Arial"/>
          <w:b/>
          <w:sz w:val="22"/>
          <w:szCs w:val="22"/>
        </w:rPr>
        <w:t>Drug treatments in Aim 1B.</w:t>
      </w:r>
      <w:proofErr w:type="gramEnd"/>
    </w:p>
    <w:tbl>
      <w:tblPr>
        <w:tblStyle w:val="TableGrid"/>
        <w:tblW w:w="0" w:type="auto"/>
        <w:tblInd w:w="108" w:type="dxa"/>
        <w:tblLayout w:type="fixed"/>
        <w:tblLook w:val="04A0" w:firstRow="1" w:lastRow="0" w:firstColumn="1" w:lastColumn="0" w:noHBand="0" w:noVBand="1"/>
      </w:tblPr>
      <w:tblGrid>
        <w:gridCol w:w="1710"/>
        <w:gridCol w:w="9090"/>
      </w:tblGrid>
      <w:tr w:rsidR="00FC2B12" w:rsidRPr="007F4044" w14:paraId="7C2826E5" w14:textId="77777777" w:rsidTr="00934FC5">
        <w:tc>
          <w:tcPr>
            <w:tcW w:w="1710" w:type="dxa"/>
            <w:shd w:val="clear" w:color="auto" w:fill="DBE5F1" w:themeFill="accent1" w:themeFillTint="33"/>
          </w:tcPr>
          <w:p w14:paraId="22482648" w14:textId="77777777" w:rsidR="00FC2B12" w:rsidRPr="007F4044" w:rsidRDefault="00FC2B12" w:rsidP="00934FC5">
            <w:pPr>
              <w:widowControl w:val="0"/>
              <w:autoSpaceDE w:val="0"/>
              <w:autoSpaceDN w:val="0"/>
              <w:adjustRightInd w:val="0"/>
              <w:ind w:left="-90"/>
              <w:jc w:val="both"/>
              <w:rPr>
                <w:rFonts w:ascii="Arial" w:hAnsi="Arial" w:cs="Arial"/>
                <w:b/>
                <w:sz w:val="18"/>
                <w:szCs w:val="18"/>
              </w:rPr>
            </w:pPr>
            <w:r w:rsidRPr="007F4044">
              <w:rPr>
                <w:rFonts w:ascii="Arial" w:hAnsi="Arial" w:cs="Arial"/>
                <w:b/>
                <w:sz w:val="18"/>
                <w:szCs w:val="18"/>
              </w:rPr>
              <w:t>Drug</w:t>
            </w:r>
          </w:p>
        </w:tc>
        <w:tc>
          <w:tcPr>
            <w:tcW w:w="9090" w:type="dxa"/>
            <w:shd w:val="clear" w:color="auto" w:fill="DBE5F1" w:themeFill="accent1" w:themeFillTint="33"/>
          </w:tcPr>
          <w:p w14:paraId="44F167CE" w14:textId="77777777" w:rsidR="00FC2B12" w:rsidRPr="007F4044" w:rsidRDefault="00FC2B12" w:rsidP="00934FC5">
            <w:pPr>
              <w:widowControl w:val="0"/>
              <w:autoSpaceDE w:val="0"/>
              <w:autoSpaceDN w:val="0"/>
              <w:adjustRightInd w:val="0"/>
              <w:ind w:left="-108"/>
              <w:jc w:val="both"/>
              <w:rPr>
                <w:rFonts w:ascii="Arial" w:hAnsi="Arial" w:cs="Arial"/>
                <w:b/>
                <w:sz w:val="18"/>
                <w:szCs w:val="18"/>
              </w:rPr>
            </w:pPr>
            <w:r w:rsidRPr="007F4044">
              <w:rPr>
                <w:rFonts w:ascii="Arial" w:hAnsi="Arial" w:cs="Arial"/>
                <w:b/>
                <w:sz w:val="18"/>
                <w:szCs w:val="18"/>
              </w:rPr>
              <w:t>Doses</w:t>
            </w:r>
          </w:p>
        </w:tc>
      </w:tr>
      <w:tr w:rsidR="00FC2B12" w:rsidRPr="007F4044" w14:paraId="30406E92" w14:textId="77777777" w:rsidTr="00934FC5">
        <w:tc>
          <w:tcPr>
            <w:tcW w:w="1710" w:type="dxa"/>
          </w:tcPr>
          <w:p w14:paraId="2B690FF6" w14:textId="77777777" w:rsidR="00FC2B12" w:rsidRPr="007F4044" w:rsidRDefault="00FC2B12" w:rsidP="00934FC5">
            <w:pPr>
              <w:widowControl w:val="0"/>
              <w:autoSpaceDE w:val="0"/>
              <w:autoSpaceDN w:val="0"/>
              <w:adjustRightInd w:val="0"/>
              <w:ind w:left="-90"/>
              <w:jc w:val="both"/>
              <w:rPr>
                <w:rFonts w:ascii="Arial" w:hAnsi="Arial" w:cs="Arial"/>
                <w:b/>
                <w:sz w:val="18"/>
                <w:szCs w:val="18"/>
              </w:rPr>
            </w:pPr>
            <w:r w:rsidRPr="007F4044">
              <w:rPr>
                <w:rFonts w:ascii="Arial" w:hAnsi="Arial" w:cs="Arial"/>
                <w:i/>
                <w:sz w:val="18"/>
                <w:szCs w:val="18"/>
              </w:rPr>
              <w:t>Sodium selenate</w:t>
            </w:r>
          </w:p>
        </w:tc>
        <w:tc>
          <w:tcPr>
            <w:tcW w:w="9090" w:type="dxa"/>
          </w:tcPr>
          <w:p w14:paraId="78961214"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Bolus: 1mg/kg </w:t>
            </w:r>
            <w:proofErr w:type="spellStart"/>
            <w:r w:rsidRPr="007F4044">
              <w:rPr>
                <w:rFonts w:ascii="Arial" w:hAnsi="Arial" w:cs="Arial"/>
                <w:sz w:val="18"/>
                <w:szCs w:val="18"/>
              </w:rPr>
              <w:t>i.p</w:t>
            </w:r>
            <w:proofErr w:type="spellEnd"/>
            <w:proofErr w:type="gramStart"/>
            <w:r w:rsidRPr="007F4044">
              <w:rPr>
                <w:rFonts w:ascii="Arial" w:hAnsi="Arial" w:cs="Arial"/>
                <w:sz w:val="18"/>
                <w:szCs w:val="18"/>
              </w:rPr>
              <w:t>.;</w:t>
            </w:r>
            <w:proofErr w:type="gramEnd"/>
            <w:r w:rsidRPr="007F4044">
              <w:rPr>
                <w:rFonts w:ascii="Arial" w:hAnsi="Arial" w:cs="Arial"/>
                <w:sz w:val="18"/>
                <w:szCs w:val="18"/>
              </w:rPr>
              <w:t xml:space="preserve"> </w:t>
            </w:r>
            <w:proofErr w:type="spellStart"/>
            <w:r w:rsidRPr="007F4044">
              <w:rPr>
                <w:rFonts w:ascii="Arial" w:hAnsi="Arial" w:cs="Arial"/>
                <w:sz w:val="18"/>
                <w:szCs w:val="18"/>
              </w:rPr>
              <w:t>Minipump</w:t>
            </w:r>
            <w:proofErr w:type="spellEnd"/>
            <w:r w:rsidRPr="007F4044">
              <w:rPr>
                <w:rFonts w:ascii="Arial" w:hAnsi="Arial" w:cs="Arial"/>
                <w:sz w:val="18"/>
                <w:szCs w:val="18"/>
              </w:rPr>
              <w:t xml:space="preserve"> delivery rate: 0.3 - 1mg/kg/day (see Figure 4).</w:t>
            </w:r>
          </w:p>
        </w:tc>
      </w:tr>
      <w:tr w:rsidR="00FC2B12" w:rsidRPr="007F4044" w14:paraId="00B93228" w14:textId="77777777" w:rsidTr="00934FC5">
        <w:tc>
          <w:tcPr>
            <w:tcW w:w="1710" w:type="dxa"/>
          </w:tcPr>
          <w:p w14:paraId="32DEA0B2" w14:textId="77777777" w:rsidR="00FC2B12" w:rsidRPr="007F4044" w:rsidRDefault="00FC2B12" w:rsidP="00934FC5">
            <w:pPr>
              <w:widowControl w:val="0"/>
              <w:autoSpaceDE w:val="0"/>
              <w:autoSpaceDN w:val="0"/>
              <w:adjustRightInd w:val="0"/>
              <w:ind w:left="-90"/>
              <w:jc w:val="both"/>
              <w:rPr>
                <w:rFonts w:ascii="Arial" w:hAnsi="Arial" w:cs="Arial"/>
                <w:b/>
                <w:sz w:val="18"/>
                <w:szCs w:val="18"/>
              </w:rPr>
            </w:pPr>
            <w:r w:rsidRPr="007F4044">
              <w:rPr>
                <w:rFonts w:ascii="Arial" w:hAnsi="Arial" w:cs="Arial"/>
                <w:i/>
                <w:sz w:val="18"/>
                <w:szCs w:val="18"/>
              </w:rPr>
              <w:t xml:space="preserve">Deferiprone </w:t>
            </w:r>
          </w:p>
        </w:tc>
        <w:tc>
          <w:tcPr>
            <w:tcW w:w="9090" w:type="dxa"/>
          </w:tcPr>
          <w:p w14:paraId="21C79559"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Bolus: 200 mg/kg </w:t>
            </w:r>
            <w:proofErr w:type="spellStart"/>
            <w:r w:rsidRPr="007F4044">
              <w:rPr>
                <w:rFonts w:ascii="Arial" w:hAnsi="Arial" w:cs="Arial"/>
                <w:sz w:val="18"/>
                <w:szCs w:val="18"/>
              </w:rPr>
              <w:t>i.p</w:t>
            </w:r>
            <w:proofErr w:type="spellEnd"/>
            <w:proofErr w:type="gramStart"/>
            <w:r w:rsidRPr="007F4044">
              <w:rPr>
                <w:rFonts w:ascii="Arial" w:hAnsi="Arial" w:cs="Arial"/>
                <w:sz w:val="18"/>
                <w:szCs w:val="18"/>
              </w:rPr>
              <w:t>.;</w:t>
            </w:r>
            <w:proofErr w:type="gramEnd"/>
            <w:r w:rsidRPr="007F4044">
              <w:rPr>
                <w:rFonts w:ascii="Arial" w:hAnsi="Arial" w:cs="Arial"/>
                <w:sz w:val="18"/>
                <w:szCs w:val="18"/>
              </w:rPr>
              <w:t xml:space="preserve"> </w:t>
            </w:r>
            <w:proofErr w:type="spellStart"/>
            <w:r w:rsidRPr="007F4044">
              <w:rPr>
                <w:rFonts w:ascii="Arial" w:hAnsi="Arial" w:cs="Arial"/>
                <w:sz w:val="18"/>
                <w:szCs w:val="18"/>
              </w:rPr>
              <w:t>Minipump</w:t>
            </w:r>
            <w:proofErr w:type="spellEnd"/>
            <w:r w:rsidRPr="007F4044">
              <w:rPr>
                <w:rFonts w:ascii="Arial" w:hAnsi="Arial" w:cs="Arial"/>
                <w:sz w:val="18"/>
                <w:szCs w:val="18"/>
              </w:rPr>
              <w:t xml:space="preserve"> delivery rate: 70 </w:t>
            </w:r>
            <w:proofErr w:type="spellStart"/>
            <w:r w:rsidRPr="007F4044">
              <w:rPr>
                <w:rFonts w:ascii="Arial" w:hAnsi="Arial" w:cs="Arial"/>
                <w:sz w:val="18"/>
                <w:szCs w:val="18"/>
              </w:rPr>
              <w:t>vs</w:t>
            </w:r>
            <w:proofErr w:type="spellEnd"/>
            <w:r w:rsidRPr="007F4044">
              <w:rPr>
                <w:rFonts w:ascii="Arial" w:hAnsi="Arial" w:cs="Arial"/>
                <w:sz w:val="18"/>
                <w:szCs w:val="18"/>
              </w:rPr>
              <w:t xml:space="preserve"> 200 mg/kg/day </w:t>
            </w:r>
            <w:hyperlink w:anchor="_ENREF_106" w:tooltip="Wang, 2015 #31741" w:history="1">
              <w:r w:rsidRPr="007F4044">
                <w:rPr>
                  <w:rFonts w:ascii="Arial" w:hAnsi="Arial" w:cs="Arial"/>
                  <w:sz w:val="18"/>
                  <w:szCs w:val="18"/>
                </w:rPr>
                <w:fldChar w:fldCharType="begin"/>
              </w:r>
              <w:r w:rsidRPr="007F4044">
                <w:rPr>
                  <w:rFonts w:ascii="Arial" w:hAnsi="Arial" w:cs="Arial"/>
                  <w:sz w:val="18"/>
                  <w:szCs w:val="18"/>
                </w:rPr>
                <w:instrText xml:space="preserve"> ADDIN EN.CITE &lt;EndNote&gt;&lt;Cite&gt;&lt;Author&gt;Wang&lt;/Author&gt;&lt;Year&gt;2015&lt;/Year&gt;&lt;RecNum&gt;31741&lt;/RecNum&gt;&lt;DisplayText&gt;&lt;style face="superscript"&gt;106&lt;/style&gt;&lt;/DisplayText&gt;&lt;record&gt;&lt;rec-number&gt;31741&lt;/rec-number&gt;&lt;foreign-keys&gt;&lt;key app="EN" db-id="rar5zfffytxew4epzwdpe9sfd5tsvr02vwst"&gt;31741&lt;/key&gt;&lt;/foreign-keys&gt;&lt;ref-type name="Journal Article"&gt;17&lt;/ref-type&gt;&lt;contributors&gt;&lt;authors&gt;&lt;author&gt;Wang, G.&lt;/author&gt;&lt;author&gt;Hu, W.&lt;/author&gt;&lt;author&gt;Tang, Q.&lt;/author&gt;&lt;author&gt;Wang, L.&lt;/author&gt;&lt;author&gt;Sun, X. G.&lt;/author&gt;&lt;author&gt;Chen, Y.&lt;/author&gt;&lt;author&gt;Yin, Y.&lt;/author&gt;&lt;author&gt;Xue, F.&lt;/author&gt;&lt;author&gt;Sun, Z.&lt;/author&gt;&lt;/authors&gt;&lt;/contributors&gt;&lt;auth-address&gt;Department of Neurology, the Second Hospital, Shanxi Medical University, 382 Wuyi Avenue, Taiyuan, Shanxi, 030001, China. wanggq08@126.com.&amp;#xD;Department of Neurology, the Second Hospital, Shanxi Medical University, 382 Wuyi Avenue, Taiyuan, Shanxi, 030001, China.&amp;#xD;Department of Rehabilitation, Brain Hospital of Hunan Province, 2427 Furong Middle Road, Changsha, Hunan, 410007, China.&lt;/auth-address&gt;&lt;titles&gt;&lt;title&gt;Effect Comparison of Both Iron Chelators on Outcomes, Iron Deposit, and Iron Transporters After Intracerebral Hemorrhage in Rats&lt;/title&gt;&lt;secondary-title&gt;Mol Neurobiol&lt;/secondary-title&gt;&lt;alt-title&gt;Molecular neurobiology&lt;/alt-title&gt;&lt;/titles&gt;&lt;periodical&gt;&lt;full-title&gt;Mol Neurobiol&lt;/full-title&gt;&lt;abbr-1&gt;Molecular neurobiology&lt;/abbr-1&gt;&lt;/periodical&gt;&lt;alt-periodical&gt;&lt;full-title&gt;Mol Neurobiol&lt;/full-title&gt;&lt;abbr-1&gt;Molecular neurobiology&lt;/abbr-1&gt;&lt;/alt-periodical&gt;&lt;dates&gt;&lt;year&gt;2015&lt;/year&gt;&lt;pub-dates&gt;&lt;date&gt;Jun 23&lt;/date&gt;&lt;/pub-dates&gt;&lt;/dates&gt;&lt;isbn&gt;1559-1182 (Electronic)&amp;#xD;0893-7648 (Linking)&lt;/isbn&gt;&lt;accession-num&gt;26099311&lt;/accession-num&gt;&lt;urls&gt;&lt;related-urls&gt;&lt;url&gt;http://www.ncbi.nlm.nih.gov/pubmed/26099311&lt;/url&gt;&lt;/related-urls&gt;&lt;/urls&gt;&lt;electronic-resource-num&gt;10.1007/s12035-015-9302-3&lt;/electronic-resource-num&gt;&lt;/record&gt;&lt;/Cite&gt;&lt;/EndNote&gt;</w:instrText>
              </w:r>
              <w:r w:rsidRPr="007F4044">
                <w:rPr>
                  <w:rFonts w:ascii="Arial" w:hAnsi="Arial" w:cs="Arial"/>
                  <w:sz w:val="18"/>
                  <w:szCs w:val="18"/>
                </w:rPr>
                <w:fldChar w:fldCharType="separate"/>
              </w:r>
              <w:r w:rsidRPr="007F4044">
                <w:rPr>
                  <w:rFonts w:ascii="Arial" w:hAnsi="Arial" w:cs="Arial"/>
                  <w:noProof/>
                  <w:sz w:val="18"/>
                  <w:szCs w:val="18"/>
                  <w:vertAlign w:val="superscript"/>
                </w:rPr>
                <w:t>106</w:t>
              </w:r>
              <w:r w:rsidRPr="007F4044">
                <w:rPr>
                  <w:rFonts w:ascii="Arial" w:hAnsi="Arial" w:cs="Arial"/>
                  <w:sz w:val="18"/>
                  <w:szCs w:val="18"/>
                </w:rPr>
                <w:fldChar w:fldCharType="end"/>
              </w:r>
            </w:hyperlink>
          </w:p>
        </w:tc>
      </w:tr>
      <w:tr w:rsidR="00FC2B12" w:rsidRPr="007F4044" w14:paraId="431088FA" w14:textId="77777777" w:rsidTr="00934FC5">
        <w:tc>
          <w:tcPr>
            <w:tcW w:w="1710" w:type="dxa"/>
          </w:tcPr>
          <w:p w14:paraId="5BC5CC32" w14:textId="77777777" w:rsidR="00FC2B12" w:rsidRPr="007F4044" w:rsidRDefault="00FC2B12" w:rsidP="00934FC5">
            <w:pPr>
              <w:widowControl w:val="0"/>
              <w:autoSpaceDE w:val="0"/>
              <w:autoSpaceDN w:val="0"/>
              <w:adjustRightInd w:val="0"/>
              <w:ind w:left="-90"/>
              <w:jc w:val="both"/>
              <w:rPr>
                <w:rFonts w:ascii="Arial" w:hAnsi="Arial" w:cs="Arial"/>
                <w:i/>
                <w:sz w:val="18"/>
                <w:szCs w:val="18"/>
              </w:rPr>
            </w:pPr>
            <w:proofErr w:type="spellStart"/>
            <w:r w:rsidRPr="007F4044">
              <w:rPr>
                <w:rFonts w:ascii="Arial" w:hAnsi="Arial" w:cs="Arial"/>
                <w:i/>
                <w:sz w:val="18"/>
                <w:szCs w:val="18"/>
              </w:rPr>
              <w:t>Kineret</w:t>
            </w:r>
            <w:proofErr w:type="spellEnd"/>
            <w:r w:rsidRPr="007F4044">
              <w:rPr>
                <w:rFonts w:ascii="Arial" w:hAnsi="Arial" w:cs="Arial"/>
                <w:i/>
                <w:sz w:val="18"/>
                <w:szCs w:val="18"/>
              </w:rPr>
              <w:t xml:space="preserve"> / VX-765</w:t>
            </w:r>
          </w:p>
        </w:tc>
        <w:tc>
          <w:tcPr>
            <w:tcW w:w="9090" w:type="dxa"/>
          </w:tcPr>
          <w:p w14:paraId="4E3785B0"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proofErr w:type="spellStart"/>
            <w:r w:rsidRPr="007F4044">
              <w:rPr>
                <w:rFonts w:ascii="Arial" w:hAnsi="Arial" w:cs="Arial"/>
                <w:sz w:val="18"/>
                <w:szCs w:val="18"/>
              </w:rPr>
              <w:t>Kineret</w:t>
            </w:r>
            <w:proofErr w:type="spellEnd"/>
            <w:r w:rsidRPr="007F4044">
              <w:rPr>
                <w:rFonts w:ascii="Arial" w:hAnsi="Arial" w:cs="Arial"/>
                <w:sz w:val="18"/>
                <w:szCs w:val="18"/>
              </w:rPr>
              <w:t xml:space="preserve"> Bolus: 100 mg/kg </w:t>
            </w:r>
            <w:proofErr w:type="spellStart"/>
            <w:r w:rsidRPr="007F4044">
              <w:rPr>
                <w:rFonts w:ascii="Arial" w:hAnsi="Arial" w:cs="Arial"/>
                <w:sz w:val="18"/>
                <w:szCs w:val="18"/>
              </w:rPr>
              <w:t>i.p</w:t>
            </w:r>
            <w:proofErr w:type="spellEnd"/>
            <w:r w:rsidRPr="007F4044">
              <w:rPr>
                <w:rFonts w:ascii="Arial" w:hAnsi="Arial" w:cs="Arial"/>
                <w:sz w:val="18"/>
                <w:szCs w:val="18"/>
              </w:rPr>
              <w:t xml:space="preserve">. </w:t>
            </w:r>
            <w:proofErr w:type="gramStart"/>
            <w:r w:rsidRPr="007F4044">
              <w:rPr>
                <w:rFonts w:ascii="Arial" w:hAnsi="Arial" w:cs="Arial"/>
                <w:sz w:val="18"/>
                <w:szCs w:val="18"/>
              </w:rPr>
              <w:t>followed</w:t>
            </w:r>
            <w:proofErr w:type="gramEnd"/>
            <w:r w:rsidRPr="007F4044">
              <w:rPr>
                <w:rFonts w:ascii="Arial" w:hAnsi="Arial" w:cs="Arial"/>
                <w:sz w:val="18"/>
                <w:szCs w:val="18"/>
              </w:rPr>
              <w:t xml:space="preserve"> by </w:t>
            </w:r>
            <w:proofErr w:type="spellStart"/>
            <w:r w:rsidRPr="007F4044">
              <w:rPr>
                <w:rFonts w:ascii="Arial" w:hAnsi="Arial" w:cs="Arial"/>
                <w:sz w:val="18"/>
                <w:szCs w:val="18"/>
              </w:rPr>
              <w:t>Minipump</w:t>
            </w:r>
            <w:proofErr w:type="spellEnd"/>
            <w:r w:rsidRPr="007F4044">
              <w:rPr>
                <w:rFonts w:ascii="Arial" w:hAnsi="Arial" w:cs="Arial"/>
                <w:sz w:val="18"/>
                <w:szCs w:val="18"/>
              </w:rPr>
              <w:t xml:space="preserve"> VX-765 delivery rate: 70vs 200mg/kg/day </w:t>
            </w:r>
            <w:r w:rsidRPr="007F4044">
              <w:rPr>
                <w:rFonts w:ascii="Arial" w:hAnsi="Arial" w:cs="Arial"/>
                <w:sz w:val="18"/>
                <w:szCs w:val="18"/>
              </w:rPr>
              <w:fldChar w:fldCharType="begin">
                <w:fldData xml:space="preserve">PEVuZE5vdGU+PENpdGU+PEF1dGhvcj5Ob2U8L0F1dGhvcj48WWVhcj4yMDEzPC9ZZWFyPjxSZWNO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b2d5IG9mIGRpc2Vhc2U8L2FiYnItMT48L2FsdC1wZXJpb2RpY2FsPjxwYWdlcz4xODMtOTM8L3Bh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</w:fldData>
              </w:fldChar>
            </w:r>
            <w:r w:rsidRPr="007F4044">
              <w:rPr>
                <w:rFonts w:ascii="Arial" w:hAnsi="Arial" w:cs="Arial"/>
                <w:sz w:val="18"/>
                <w:szCs w:val="18"/>
              </w:rPr>
              <w:instrText xml:space="preserve"> ADDIN EN.CITE </w:instrText>
            </w:r>
            <w:r w:rsidRPr="007F4044">
              <w:rPr>
                <w:rFonts w:ascii="Arial" w:hAnsi="Arial" w:cs="Arial"/>
                <w:sz w:val="18"/>
                <w:szCs w:val="18"/>
              </w:rPr>
              <w:fldChar w:fldCharType="begin">
                <w:fldData xml:space="preserve">PEVuZE5vdGU+PENpdGU+PEF1dGhvcj5Ob2U8L0F1dGhvcj48WWVhcj4yMDEzPC9ZZWFyPjxSZWNO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b2d5IG9mIGRpc2Vhc2U8L2FiYnItMT48L2FsdC1wZXJpb2RpY2FsPjxwYWdlcz4xODMtOTM8L3Bh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</w:fldData>
              </w:fldChar>
            </w:r>
            <w:r w:rsidRPr="007F4044">
              <w:rPr>
                <w:rFonts w:ascii="Arial" w:hAnsi="Arial" w:cs="Arial"/>
                <w:sz w:val="18"/>
                <w:szCs w:val="18"/>
              </w:rPr>
              <w:instrText xml:space="preserve"> ADDIN EN.CITE.DATA </w:instrText>
            </w:r>
            <w:r w:rsidRPr="007F4044">
              <w:rPr>
                <w:rFonts w:ascii="Arial" w:hAnsi="Arial" w:cs="Arial"/>
                <w:sz w:val="18"/>
                <w:szCs w:val="18"/>
              </w:rPr>
            </w:r>
            <w:r w:rsidRPr="007F4044">
              <w:rPr>
                <w:rFonts w:ascii="Arial" w:hAnsi="Arial" w:cs="Arial"/>
                <w:sz w:val="18"/>
                <w:szCs w:val="18"/>
              </w:rPr>
              <w:fldChar w:fldCharType="end"/>
            </w:r>
            <w:r w:rsidRPr="007F4044">
              <w:rPr>
                <w:rFonts w:ascii="Arial" w:hAnsi="Arial" w:cs="Arial"/>
                <w:sz w:val="18"/>
                <w:szCs w:val="18"/>
              </w:rPr>
            </w:r>
            <w:r w:rsidRPr="007F4044">
              <w:rPr>
                <w:rFonts w:ascii="Arial" w:hAnsi="Arial" w:cs="Arial"/>
                <w:sz w:val="18"/>
                <w:szCs w:val="18"/>
              </w:rPr>
              <w:fldChar w:fldCharType="separate"/>
            </w:r>
            <w:hyperlink w:anchor="_ENREF_68" w:tooltip="Maroso, 2011 #31399" w:history="1">
              <w:r w:rsidRPr="007F4044">
                <w:rPr>
                  <w:rFonts w:ascii="Arial" w:hAnsi="Arial" w:cs="Arial"/>
                  <w:noProof/>
                  <w:sz w:val="18"/>
                  <w:szCs w:val="18"/>
                  <w:vertAlign w:val="superscript"/>
                </w:rPr>
                <w:t>68</w:t>
              </w:r>
            </w:hyperlink>
            <w:r w:rsidRPr="007F4044">
              <w:rPr>
                <w:rFonts w:ascii="Arial" w:hAnsi="Arial" w:cs="Arial"/>
                <w:noProof/>
                <w:sz w:val="18"/>
                <w:szCs w:val="18"/>
                <w:vertAlign w:val="superscript"/>
              </w:rPr>
              <w:t xml:space="preserve">, </w:t>
            </w:r>
            <w:hyperlink w:anchor="_ENREF_71" w:tooltip="Noe, 2013 #31395" w:history="1">
              <w:r w:rsidRPr="007F4044">
                <w:rPr>
                  <w:rFonts w:ascii="Arial" w:hAnsi="Arial" w:cs="Arial"/>
                  <w:noProof/>
                  <w:sz w:val="18"/>
                  <w:szCs w:val="18"/>
                  <w:vertAlign w:val="superscript"/>
                </w:rPr>
                <w:t>71</w:t>
              </w:r>
            </w:hyperlink>
            <w:r w:rsidRPr="007F4044">
              <w:rPr>
                <w:rFonts w:ascii="Arial" w:hAnsi="Arial" w:cs="Arial"/>
                <w:sz w:val="18"/>
                <w:szCs w:val="18"/>
              </w:rPr>
              <w:fldChar w:fldCharType="end"/>
            </w:r>
          </w:p>
        </w:tc>
      </w:tr>
      <w:tr w:rsidR="00FC2B12" w:rsidRPr="007F4044" w14:paraId="78C8E4B1" w14:textId="77777777" w:rsidTr="00934FC5">
        <w:tc>
          <w:tcPr>
            <w:tcW w:w="1710" w:type="dxa"/>
          </w:tcPr>
          <w:p w14:paraId="6C63C911" w14:textId="77777777" w:rsidR="00FC2B12" w:rsidRPr="007F4044" w:rsidRDefault="00FC2B12" w:rsidP="00934FC5">
            <w:pPr>
              <w:widowControl w:val="0"/>
              <w:autoSpaceDE w:val="0"/>
              <w:autoSpaceDN w:val="0"/>
              <w:adjustRightInd w:val="0"/>
              <w:ind w:left="-90"/>
              <w:jc w:val="both"/>
              <w:rPr>
                <w:rFonts w:ascii="Arial" w:hAnsi="Arial" w:cs="Arial"/>
                <w:b/>
                <w:sz w:val="18"/>
                <w:szCs w:val="18"/>
              </w:rPr>
            </w:pPr>
            <w:r w:rsidRPr="007F4044">
              <w:rPr>
                <w:rFonts w:ascii="Arial" w:hAnsi="Arial" w:cs="Arial"/>
                <w:i/>
                <w:sz w:val="18"/>
                <w:szCs w:val="18"/>
              </w:rPr>
              <w:t xml:space="preserve">Z944 </w:t>
            </w:r>
          </w:p>
        </w:tc>
        <w:tc>
          <w:tcPr>
            <w:tcW w:w="9090" w:type="dxa"/>
          </w:tcPr>
          <w:p w14:paraId="4B2580BE"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Bolus: 30mg/kg </w:t>
            </w:r>
            <w:proofErr w:type="spellStart"/>
            <w:r w:rsidRPr="007F4044">
              <w:rPr>
                <w:rFonts w:ascii="Arial" w:hAnsi="Arial" w:cs="Arial"/>
                <w:sz w:val="18"/>
                <w:szCs w:val="18"/>
              </w:rPr>
              <w:t>i.p</w:t>
            </w:r>
            <w:proofErr w:type="spellEnd"/>
            <w:proofErr w:type="gramStart"/>
            <w:r w:rsidRPr="007F4044">
              <w:rPr>
                <w:rFonts w:ascii="Arial" w:hAnsi="Arial" w:cs="Arial"/>
                <w:sz w:val="18"/>
                <w:szCs w:val="18"/>
              </w:rPr>
              <w:t>.;</w:t>
            </w:r>
            <w:proofErr w:type="gramEnd"/>
            <w:r w:rsidRPr="007F4044">
              <w:rPr>
                <w:rFonts w:ascii="Arial" w:hAnsi="Arial" w:cs="Arial"/>
                <w:sz w:val="18"/>
                <w:szCs w:val="18"/>
              </w:rPr>
              <w:t xml:space="preserve"> </w:t>
            </w:r>
            <w:proofErr w:type="spellStart"/>
            <w:r w:rsidRPr="007F4044">
              <w:rPr>
                <w:rFonts w:ascii="Arial" w:hAnsi="Arial" w:cs="Arial"/>
                <w:sz w:val="18"/>
                <w:szCs w:val="18"/>
              </w:rPr>
              <w:t>Minipump</w:t>
            </w:r>
            <w:proofErr w:type="spellEnd"/>
            <w:r w:rsidRPr="007F4044">
              <w:rPr>
                <w:rFonts w:ascii="Arial" w:hAnsi="Arial" w:cs="Arial"/>
                <w:sz w:val="18"/>
                <w:szCs w:val="18"/>
              </w:rPr>
              <w:t xml:space="preserve"> delivery rate: 10 </w:t>
            </w:r>
            <w:proofErr w:type="spellStart"/>
            <w:r w:rsidRPr="007F4044">
              <w:rPr>
                <w:rFonts w:ascii="Arial" w:hAnsi="Arial" w:cs="Arial"/>
                <w:sz w:val="18"/>
                <w:szCs w:val="18"/>
              </w:rPr>
              <w:t>vs</w:t>
            </w:r>
            <w:proofErr w:type="spellEnd"/>
            <w:r w:rsidRPr="007F4044">
              <w:rPr>
                <w:rFonts w:ascii="Arial" w:hAnsi="Arial" w:cs="Arial"/>
                <w:sz w:val="18"/>
                <w:szCs w:val="18"/>
              </w:rPr>
              <w:t xml:space="preserve"> 30mg/kg/day </w:t>
            </w:r>
            <w:hyperlink w:anchor="_ENREF_17" w:tooltip="Casillas-Espinosa, 2015 #31386" w:history="1">
              <w:r w:rsidRPr="007F4044">
                <w:rPr>
                  <w:rFonts w:ascii="Arial" w:hAnsi="Arial" w:cs="Arial"/>
                  <w:sz w:val="18"/>
                  <w:szCs w:val="18"/>
                </w:rPr>
                <w:fldChar w:fldCharType="begin"/>
              </w:r>
              <w:r w:rsidRPr="007F4044">
                <w:rPr>
                  <w:rFonts w:ascii="Arial" w:hAnsi="Arial" w:cs="Arial"/>
                  <w:sz w:val="18"/>
                  <w:szCs w:val="18"/>
                </w:rPr>
                <w:instrText xml:space="preserve"> ADDIN EN.CITE &lt;EndNote&gt;&lt;Cite&gt;&lt;Author&gt;Casillas-Espinosa&lt;/Author&gt;&lt;Year&gt;2015&lt;/Year&gt;&lt;RecNum&gt;31386&lt;/RecNum&gt;&lt;DisplayText&gt;&lt;style face="superscript"&gt;17&lt;/style&gt;&lt;/DisplayText&gt;&lt;record&gt;&lt;rec-number&gt;31386&lt;/rec-number&gt;&lt;foreign-keys&gt;&lt;key app="EN" db-id="rar5zfffytxew4epzwdpe9sfd5tsvr02vwst"&gt;31386&lt;/key&gt;&lt;/foreign-keys&gt;&lt;ref-type name="Journal Article"&gt;17&lt;/ref-type&gt;&lt;contributors&gt;&lt;authors&gt;&lt;author&gt;Casillas-Espinosa, P. M.&lt;/author&gt;&lt;author&gt;Hicks, A.&lt;/author&gt;&lt;author&gt;Jeffreys, A.&lt;/author&gt;&lt;author&gt;Snutch, T. P.&lt;/author&gt;&lt;author&gt;O&amp;apos;Brien, T. J.&lt;/author&gt;&lt;author&gt;Powell, K. L.&lt;/author&gt;&lt;/authors&gt;&lt;/contributors&gt;&lt;auth-address&gt;The Department of Medicine, The University of Melbourne, Royal Melbourne Hospital, Melbourne, Australia.&amp;#xD;Michael Smith Laboratories, University of British Columbia, Vancouver, BC, Canada.&lt;/auth-address&gt;&lt;titles&gt;&lt;title&gt;Z944, a Novel Selective T-Type Calcium Channel Antagonist Delays the Progression of Seizures in the Amygdala Kindling Model&lt;/title&gt;&lt;secondary-title&gt;PLoS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one&lt;/abbr-1&gt;&lt;/alt-periodical&gt;&lt;pages&gt;e0130012&lt;/pages&gt;&lt;volume&gt;10&lt;/volume&gt;&lt;number&gt;8&lt;/number&gt;&lt;dates&gt;&lt;year&gt;2015&lt;/year&gt;&lt;/dates&gt;&lt;isbn&gt;1932-6203 (Electronic)&amp;#xD;1932-6203 (Linking)&lt;/isbn&gt;&lt;accession-num&gt;26274319&lt;/accession-num&gt;&lt;urls&gt;&lt;related-urls&gt;&lt;url&gt;http://www.ncbi.nlm.nih.gov/pubmed/26274319&lt;/url&gt;&lt;/related-urls&gt;&lt;/urls&gt;&lt;custom2&gt;4537250&lt;/custom2&gt;&lt;electronic-resource-num&gt;10.1371/journal.pone.0130012&lt;/electronic-resource-num&gt;&lt;/record&gt;&lt;/Cite&gt;&lt;/EndNote&gt;</w:instrText>
              </w:r>
              <w:r w:rsidRPr="007F4044">
                <w:rPr>
                  <w:rFonts w:ascii="Arial" w:hAnsi="Arial" w:cs="Arial"/>
                  <w:sz w:val="18"/>
                  <w:szCs w:val="18"/>
                </w:rPr>
                <w:fldChar w:fldCharType="separate"/>
              </w:r>
              <w:r w:rsidRPr="007F4044">
                <w:rPr>
                  <w:rFonts w:ascii="Arial" w:hAnsi="Arial" w:cs="Arial"/>
                  <w:noProof/>
                  <w:sz w:val="18"/>
                  <w:szCs w:val="18"/>
                  <w:vertAlign w:val="superscript"/>
                </w:rPr>
                <w:t>17</w:t>
              </w:r>
              <w:r w:rsidRPr="007F4044">
                <w:rPr>
                  <w:rFonts w:ascii="Arial" w:hAnsi="Arial" w:cs="Arial"/>
                  <w:sz w:val="18"/>
                  <w:szCs w:val="18"/>
                </w:rPr>
                <w:fldChar w:fldCharType="end"/>
              </w:r>
            </w:hyperlink>
            <w:r w:rsidRPr="007F4044">
              <w:rPr>
                <w:rFonts w:ascii="Arial" w:hAnsi="Arial" w:cs="Arial"/>
                <w:sz w:val="18"/>
                <w:szCs w:val="18"/>
              </w:rPr>
              <w:t>.</w:t>
            </w:r>
          </w:p>
        </w:tc>
      </w:tr>
      <w:tr w:rsidR="00FC2B12" w:rsidRPr="007F4044" w14:paraId="4FEF922D" w14:textId="77777777" w:rsidTr="00934FC5">
        <w:tc>
          <w:tcPr>
            <w:tcW w:w="1710" w:type="dxa"/>
          </w:tcPr>
          <w:p w14:paraId="4DFA5B2D" w14:textId="77777777" w:rsidR="00FC2B12" w:rsidRPr="007F4044" w:rsidRDefault="00FC2B12" w:rsidP="00934FC5">
            <w:pPr>
              <w:widowControl w:val="0"/>
              <w:autoSpaceDE w:val="0"/>
              <w:autoSpaceDN w:val="0"/>
              <w:adjustRightInd w:val="0"/>
              <w:ind w:left="-90" w:right="-108"/>
              <w:jc w:val="both"/>
              <w:rPr>
                <w:rFonts w:ascii="Arial" w:hAnsi="Arial" w:cs="Arial"/>
                <w:i/>
                <w:sz w:val="18"/>
                <w:szCs w:val="18"/>
              </w:rPr>
            </w:pPr>
            <w:proofErr w:type="spellStart"/>
            <w:r w:rsidRPr="007F4044">
              <w:rPr>
                <w:rFonts w:ascii="Arial" w:hAnsi="Arial" w:cs="Arial"/>
                <w:i/>
                <w:sz w:val="18"/>
                <w:szCs w:val="18"/>
              </w:rPr>
              <w:t>Levetiracetam</w:t>
            </w:r>
            <w:proofErr w:type="spellEnd"/>
          </w:p>
        </w:tc>
        <w:tc>
          <w:tcPr>
            <w:tcW w:w="9090" w:type="dxa"/>
          </w:tcPr>
          <w:p w14:paraId="1888B760" w14:textId="77777777" w:rsidR="00FC2B12" w:rsidRPr="007F4044" w:rsidRDefault="00FC2B12" w:rsidP="00934FC5">
            <w:pPr>
              <w:widowControl w:val="0"/>
              <w:autoSpaceDE w:val="0"/>
              <w:autoSpaceDN w:val="0"/>
              <w:adjustRightInd w:val="0"/>
              <w:ind w:left="-85"/>
              <w:jc w:val="both"/>
              <w:rPr>
                <w:rFonts w:ascii="Arial" w:hAnsi="Arial" w:cs="Arial"/>
                <w:sz w:val="18"/>
                <w:szCs w:val="18"/>
              </w:rPr>
            </w:pPr>
            <w:r w:rsidRPr="007F4044">
              <w:rPr>
                <w:rFonts w:ascii="Arial" w:hAnsi="Arial" w:cs="Arial"/>
                <w:sz w:val="18"/>
                <w:szCs w:val="18"/>
              </w:rPr>
              <w:t xml:space="preserve">Bolus: 200mg/kg </w:t>
            </w:r>
            <w:proofErr w:type="spellStart"/>
            <w:r w:rsidRPr="007F4044">
              <w:rPr>
                <w:rFonts w:ascii="Arial" w:hAnsi="Arial" w:cs="Arial"/>
                <w:sz w:val="18"/>
                <w:szCs w:val="18"/>
              </w:rPr>
              <w:t>i.p</w:t>
            </w:r>
            <w:proofErr w:type="spellEnd"/>
            <w:r w:rsidRPr="007F4044">
              <w:rPr>
                <w:rFonts w:ascii="Arial" w:hAnsi="Arial" w:cs="Arial"/>
                <w:sz w:val="18"/>
                <w:szCs w:val="18"/>
              </w:rPr>
              <w:t xml:space="preserve">. </w:t>
            </w:r>
            <w:proofErr w:type="spellStart"/>
            <w:r w:rsidRPr="007F4044">
              <w:rPr>
                <w:rFonts w:ascii="Arial" w:hAnsi="Arial" w:cs="Arial"/>
                <w:sz w:val="18"/>
                <w:szCs w:val="18"/>
              </w:rPr>
              <w:t>Minipump</w:t>
            </w:r>
            <w:proofErr w:type="spellEnd"/>
            <w:r w:rsidRPr="007F4044">
              <w:rPr>
                <w:rFonts w:ascii="Arial" w:hAnsi="Arial" w:cs="Arial"/>
                <w:sz w:val="18"/>
                <w:szCs w:val="18"/>
              </w:rPr>
              <w:t xml:space="preserve"> delivery rate 70 </w:t>
            </w:r>
            <w:proofErr w:type="spellStart"/>
            <w:r w:rsidRPr="007F4044">
              <w:rPr>
                <w:rFonts w:ascii="Arial" w:hAnsi="Arial" w:cs="Arial"/>
                <w:sz w:val="18"/>
                <w:szCs w:val="18"/>
              </w:rPr>
              <w:t>vs</w:t>
            </w:r>
            <w:proofErr w:type="spellEnd"/>
            <w:r w:rsidRPr="007F4044">
              <w:rPr>
                <w:rFonts w:ascii="Arial" w:hAnsi="Arial" w:cs="Arial"/>
                <w:sz w:val="18"/>
                <w:szCs w:val="18"/>
              </w:rPr>
              <w:t xml:space="preserve"> 200mg/kg/day </w:t>
            </w:r>
            <w:hyperlink w:anchor="_ENREF_39" w:tooltip="Glien, 2002 #31848" w:history="1">
              <w:r w:rsidRPr="007F4044">
                <w:rPr>
                  <w:rFonts w:ascii="Arial" w:hAnsi="Arial" w:cs="Arial"/>
                  <w:sz w:val="18"/>
                  <w:szCs w:val="18"/>
                </w:rPr>
                <w:fldChar w:fldCharType="begin"/>
              </w:r>
              <w:r w:rsidRPr="007F4044">
                <w:rPr>
                  <w:rFonts w:ascii="Arial" w:hAnsi="Arial" w:cs="Arial"/>
                  <w:sz w:val="18"/>
                  <w:szCs w:val="18"/>
                </w:rPr>
                <w:instrText xml:space="preserve"> ADDIN EN.CITE &lt;EndNote&gt;&lt;Cite&gt;&lt;Author&gt;Glien&lt;/Author&gt;&lt;Year&gt;2002&lt;/Year&gt;&lt;RecNum&gt;31848&lt;/RecNum&gt;&lt;DisplayText&gt;&lt;style face="superscript"&gt;39&lt;/style&gt;&lt;/DisplayText&gt;&lt;record&gt;&lt;rec-number&gt;31848&lt;/rec-number&gt;&lt;foreign-keys&gt;&lt;key app="EN" db-id="rar5zfffytxew4epzwdpe9sfd5tsvr02vwst"&gt;31848&lt;/key&gt;&lt;/foreign-keys&gt;&lt;ref-type name="Journal Article"&gt;17&lt;/ref-type&gt;&lt;contributors&gt;&lt;authors&gt;&lt;author&gt;Glien, M.&lt;/author&gt;&lt;author&gt;Brandt, C.&lt;/author&gt;&lt;author&gt;Potschka, H.&lt;/author&gt;&lt;author&gt;Loscher, W.&lt;/author&gt;&lt;/authors&gt;&lt;/contributors&gt;&lt;auth-address&gt;Department of Pharmacology, Toxicology, and Pharmacy, School of Veterinary Medicine, Bunteweg 17, D-30559 Hannover, Germany.&lt;/auth-address&gt;&lt;titles&gt;&lt;title&gt;Effects of the novel antiepileptic drug levetiracetam on spontaneous recurrent seizures in the rat pilocarpine model of temporal lobe epilepsy&lt;/title&gt;&lt;secondary-title&gt;Epilepsia&lt;/secondary-title&gt;&lt;alt-title&gt;Epilepsia&lt;/alt-title&gt;&lt;/titles&gt;&lt;periodical&gt;&lt;full-title&gt;Epilepsia&lt;/full-title&gt;&lt;abbr-1&gt;Epilepsia&lt;/abbr-1&gt;&lt;/periodical&gt;&lt;alt-periodical&gt;&lt;full-title&gt;Epilepsia&lt;/full-title&gt;&lt;abbr-1&gt;Epilepsia&lt;/abbr-1&gt;&lt;/alt-periodical&gt;&lt;pages&gt;350-7&lt;/pages&gt;&lt;volume&gt;43&lt;/volume&gt;&lt;number&gt;4&lt;/number&gt;&lt;keywords&gt;&lt;keyword&gt;Animals&lt;/keyword&gt;&lt;keyword&gt;Anticonvulsants/administration &amp;amp; dosage/*therapeutic use&lt;/keyword&gt;&lt;keyword&gt;Epilepsy, Temporal Lobe/*chemically induced/*drug therapy/physiopathology&lt;/keyword&gt;&lt;keyword&gt;Female&lt;/keyword&gt;&lt;keyword&gt;Infusion Pumps&lt;/keyword&gt;&lt;keyword&gt;*Muscarinic Agonists&lt;/keyword&gt;&lt;keyword&gt;*Pilocarpine&lt;/keyword&gt;&lt;keyword&gt;Piracetam/administration &amp;amp; dosage/*analogs &amp;amp; derivatives/*therapeutic use&lt;/keyword&gt;&lt;keyword&gt;Rats&lt;/keyword&gt;&lt;keyword&gt;Rats, Wistar&lt;/keyword&gt;&lt;keyword&gt;Time Factors&lt;/keyword&gt;&lt;/keywords&gt;&lt;dates&gt;&lt;year&gt;2002&lt;/year&gt;&lt;pub-dates&gt;&lt;date&gt;Apr&lt;/date&gt;&lt;/pub-dates&gt;&lt;/dates&gt;&lt;isbn&gt;0013-9580 (Print)&amp;#xD;0013-9580 (Linking)&lt;/isbn&gt;&lt;accession-num&gt;11952764&lt;/accession-num&gt;&lt;urls&gt;&lt;related-urls&gt;&lt;url&gt;http://www.ncbi.nlm.nih.gov/pubmed/11952764&lt;/url&gt;&lt;/related-urls&gt;&lt;/urls&gt;&lt;/record&gt;&lt;/Cite&gt;&lt;/EndNote&gt;</w:instrText>
              </w:r>
              <w:r w:rsidRPr="007F4044">
                <w:rPr>
                  <w:rFonts w:ascii="Arial" w:hAnsi="Arial" w:cs="Arial"/>
                  <w:sz w:val="18"/>
                  <w:szCs w:val="18"/>
                </w:rPr>
                <w:fldChar w:fldCharType="separate"/>
              </w:r>
              <w:r w:rsidRPr="007F4044">
                <w:rPr>
                  <w:rFonts w:ascii="Arial" w:hAnsi="Arial" w:cs="Arial"/>
                  <w:noProof/>
                  <w:sz w:val="18"/>
                  <w:szCs w:val="18"/>
                  <w:vertAlign w:val="superscript"/>
                </w:rPr>
                <w:t>39</w:t>
              </w:r>
              <w:r w:rsidRPr="007F4044">
                <w:rPr>
                  <w:rFonts w:ascii="Arial" w:hAnsi="Arial" w:cs="Arial"/>
                  <w:sz w:val="18"/>
                  <w:szCs w:val="18"/>
                </w:rPr>
                <w:fldChar w:fldCharType="end"/>
              </w:r>
            </w:hyperlink>
          </w:p>
        </w:tc>
      </w:tr>
    </w:tbl>
    <w:p w14:paraId="34C799F2" w14:textId="66224714" w:rsidR="00FC2B12" w:rsidRPr="00DA5383" w:rsidRDefault="00FC2B12" w:rsidP="00FC2B12">
      <w:pPr>
        <w:pStyle w:val="NoSpacing"/>
      </w:pPr>
      <w:r w:rsidRPr="00C065B1">
        <w:rPr>
          <w:rStyle w:val="Heading2Char"/>
          <w:b w:val="0"/>
          <w:i/>
        </w:rPr>
        <w:t>Drug levels during treatment (RX ON) and following drug washout (RX OFF</w:t>
      </w:r>
      <w:r w:rsidRPr="00165489">
        <w:rPr>
          <w:rStyle w:val="Heading2Char"/>
          <w:b w:val="0"/>
          <w:i/>
        </w:rPr>
        <w:t>)</w:t>
      </w:r>
      <w:r w:rsidR="004A080C" w:rsidRPr="00165489">
        <w:rPr>
          <w:rStyle w:val="Heading2Char"/>
          <w:b w:val="0"/>
          <w:i/>
        </w:rPr>
        <w:t>:</w:t>
      </w:r>
      <w:r w:rsidRPr="007F4044">
        <w:t xml:space="preserve"> In Aim 1B, blood will be collected for drug levels at baseline, Rx ON period (30min post </w:t>
      </w:r>
      <w:proofErr w:type="spellStart"/>
      <w:r w:rsidRPr="007F4044">
        <w:t>i.p</w:t>
      </w:r>
      <w:proofErr w:type="spellEnd"/>
      <w:r w:rsidRPr="007F4044">
        <w:t>. bolus, 24hr, 72hr, 7d, post-</w:t>
      </w:r>
      <w:proofErr w:type="spellStart"/>
      <w:r w:rsidRPr="007F4044">
        <w:t>minipump</w:t>
      </w:r>
      <w:proofErr w:type="spellEnd"/>
      <w:r w:rsidRPr="007F4044">
        <w:t xml:space="preserve"> placement) and Rx OFF (at 30min, 2hr, 4hr after </w:t>
      </w:r>
      <w:proofErr w:type="spellStart"/>
      <w:r w:rsidRPr="007F4044">
        <w:t>minipump</w:t>
      </w:r>
      <w:proofErr w:type="spellEnd"/>
      <w:r w:rsidRPr="007F4044">
        <w:t xml:space="preserve"> removal) and will be sent to the Minnesota site for Pharmacokinetics (PKs). Based on the PKs, we will adapt the doses to generate steady levels during the Rx ON period.  Confirmation of low</w:t>
      </w:r>
      <w:r w:rsidR="00643592">
        <w:t>-</w:t>
      </w:r>
      <w:r w:rsidRPr="007F4044">
        <w:t>to</w:t>
      </w:r>
      <w:r w:rsidR="00643592">
        <w:t>-</w:t>
      </w:r>
      <w:r w:rsidRPr="007F4044">
        <w:t xml:space="preserve">undetectable levels at Rx OFF will allow the evaluation of persistent effect beyond exposure to treatment. If Rx OFF levels are detectable, additional later endpoints will be added to determine the washout period and interpret the effects of the drug in Aims 1C-D and 2. </w:t>
      </w:r>
    </w:p>
    <w:p w14:paraId="38DED497" w14:textId="3DD315DB" w:rsidR="00FC2B12" w:rsidRPr="00DA5383" w:rsidRDefault="00FC2B12" w:rsidP="00FC2B12">
      <w:pPr>
        <w:pStyle w:val="NoSpacing"/>
      </w:pPr>
      <w:r w:rsidRPr="007F4044">
        <w:rPr>
          <w:rStyle w:val="Heading2Char"/>
        </w:rPr>
        <w:t>Aims 1A-1B: Data analysis and expected results</w:t>
      </w:r>
      <w:r w:rsidRPr="007F4044">
        <w:rPr>
          <w:b/>
        </w:rPr>
        <w:t>:</w:t>
      </w:r>
      <w:r w:rsidRPr="007F4044">
        <w:t xml:space="preserve"> We will utilize the harmonized method</w:t>
      </w:r>
      <w:r w:rsidR="00637F4C">
        <w:t>ology</w:t>
      </w:r>
      <w:r w:rsidRPr="007F4044">
        <w:t xml:space="preserve"> of data collection, evaluation, scoring measures and outcomes, and reporting across the collaborating sites</w:t>
      </w:r>
      <w:r w:rsidR="00637F4C">
        <w:t>,</w:t>
      </w:r>
      <w:r w:rsidRPr="007F4044">
        <w:t xml:space="preserve"> </w:t>
      </w:r>
      <w:r w:rsidR="00637F4C">
        <w:t>as above</w:t>
      </w:r>
      <w:r w:rsidRPr="007F4044">
        <w:t>.  Aim 1A will determine whether the expression of the targets of the selected drugs is altered in the LFPI and will define the optimal treatment window. We will not screen sodium selenate, which has already been characterized by the O’Brien group (section C1) but will only define its PKs. We expect to find hemorrhages by H&amp;E stain ipsilateral to the lesion and increased iron deposits post-LFPI (by iron stains) by 2d, based on</w:t>
      </w:r>
      <w:del w:id="135" w:author="Dominique Duncan" w:date="2016-03-08T12:07:00Z">
        <w:r w:rsidRPr="007F4044" w:rsidDel="005F7FCC">
          <w:delText xml:space="preserve"> </w:delText>
        </w:r>
      </w:del>
      <w:hyperlink w:anchor="_ENREF_114" w:tooltip="Zhao, 2014 #31858" w:history="1">
        <w:r w:rsidRPr="007F4044">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instrText xml:space="preserve"> ADDIN EN.CITE </w:instrText>
        </w:r>
        <w:r w:rsidRPr="007F4044">
          <w:fldChar w:fldCharType="begin">
            <w:fldData xml:space="preserve">PEVuZE5vdGU+PENpdGU+PEF1dGhvcj5aaGFvPC9BdXRob3I+PFllYXI+MjAxNDwvWWVhcj48UmVj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</w:fldData>
          </w:fldChar>
        </w:r>
        <w:r w:rsidRPr="007F4044">
          <w:instrText xml:space="preserve"> ADDIN EN.CITE.DATA </w:instrText>
        </w:r>
        <w:r w:rsidRPr="007F4044">
          <w:fldChar w:fldCharType="end"/>
        </w:r>
        <w:r w:rsidRPr="007F4044">
          <w:fldChar w:fldCharType="separate"/>
        </w:r>
        <w:r w:rsidRPr="007F4044">
          <w:rPr>
            <w:noProof/>
            <w:vertAlign w:val="superscript"/>
          </w:rPr>
          <w:t>114</w:t>
        </w:r>
        <w:r w:rsidRPr="007F4044">
          <w:fldChar w:fldCharType="end"/>
        </w:r>
      </w:hyperlink>
      <w:r w:rsidRPr="007F4044">
        <w:t xml:space="preserve"> and preliminary data (see </w:t>
      </w:r>
      <w:r w:rsidRPr="007F4044">
        <w:rPr>
          <w:i/>
        </w:rPr>
        <w:t>Project 1</w:t>
      </w:r>
      <w:r w:rsidRPr="007F4044">
        <w:t xml:space="preserve">), suggesting that treatment needs to start early after LFP. Iron and </w:t>
      </w:r>
      <w:proofErr w:type="spellStart"/>
      <w:r w:rsidRPr="007F4044">
        <w:t>ceruloplasmin-ir</w:t>
      </w:r>
      <w:proofErr w:type="spellEnd"/>
      <w:r w:rsidRPr="007F4044">
        <w:t xml:space="preserve"> in the brain (Aim 1B) will be correlated with the time course of plasma </w:t>
      </w:r>
      <w:proofErr w:type="spellStart"/>
      <w:r w:rsidRPr="007F4044">
        <w:t>ceruloplasmin</w:t>
      </w:r>
      <w:proofErr w:type="spellEnd"/>
      <w:r w:rsidRPr="007F4044">
        <w:t xml:space="preserve"> (Aim 1D) to test if plasma </w:t>
      </w:r>
      <w:proofErr w:type="spellStart"/>
      <w:r w:rsidRPr="007F4044">
        <w:t>ceruloplasmin</w:t>
      </w:r>
      <w:proofErr w:type="spellEnd"/>
      <w:r w:rsidRPr="007F4044">
        <w:t xml:space="preserve"> reflects iron/</w:t>
      </w:r>
      <w:proofErr w:type="spellStart"/>
      <w:r w:rsidRPr="007F4044">
        <w:t>ceruloplasmin</w:t>
      </w:r>
      <w:proofErr w:type="spellEnd"/>
      <w:r w:rsidRPr="007F4044">
        <w:t xml:space="preserve"> changes in the brain. We expect an early (within 2d post-TBI) increase in pro-inflammatory markers (IL-1</w:t>
      </w:r>
      <w:r w:rsidRPr="007F4044">
        <w:rPr>
          <w:rFonts w:ascii="Symbol" w:hAnsi="Symbol"/>
        </w:rPr>
        <w:t></w:t>
      </w:r>
      <w:r w:rsidRPr="007F4044">
        <w:t xml:space="preserve">, Iba1, GFAP, </w:t>
      </w:r>
      <w:proofErr w:type="spellStart"/>
      <w:r w:rsidRPr="007F4044">
        <w:t>NFkB</w:t>
      </w:r>
      <w:proofErr w:type="spellEnd"/>
      <w:r w:rsidRPr="007F4044">
        <w:t>) and reduction of MBP (~14d), consistent with the literature</w:t>
      </w:r>
      <w:r w:rsidRPr="007F4044">
        <w:fldChar w:fldCharType="begin">
          <w:fldData xml:space="preserve">PEVuZE5vdGU+PENpdGU+PEF1dGhvcj5QZXJlei1Qb2xvPC9BdXRob3I+PFllYXI+MjAxMzwvWWVh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</w:fldData>
        </w:fldChar>
      </w:r>
      <w:r w:rsidRPr="007F4044">
        <w:instrText xml:space="preserve"> ADDIN EN.CITE </w:instrText>
      </w:r>
      <w:r w:rsidRPr="007F4044">
        <w:fldChar w:fldCharType="begin">
          <w:fldData xml:space="preserve">PEVuZE5vdGU+PENpdGU+PEF1dGhvcj5QZXJlei1Qb2xvPC9BdXRob3I+PFllYXI+MjAxMzwvWWVh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</w:fldData>
        </w:fldChar>
      </w:r>
      <w:r w:rsidRPr="007F4044">
        <w:instrText xml:space="preserve"> ADDIN EN.CITE.DATA </w:instrText>
      </w:r>
      <w:r w:rsidRPr="007F4044">
        <w:fldChar w:fldCharType="end"/>
      </w:r>
      <w:r w:rsidRPr="007F4044">
        <w:fldChar w:fldCharType="separate"/>
      </w:r>
      <w:hyperlink w:anchor="_ENREF_74" w:tooltip="Perez-Polo, 2013 #7985" w:history="1">
        <w:r w:rsidRPr="007F4044">
          <w:rPr>
            <w:noProof/>
            <w:vertAlign w:val="superscript"/>
          </w:rPr>
          <w:t>74</w:t>
        </w:r>
      </w:hyperlink>
      <w:r w:rsidRPr="007F4044">
        <w:rPr>
          <w:noProof/>
          <w:vertAlign w:val="superscript"/>
        </w:rPr>
        <w:t>,</w:t>
      </w:r>
      <w:del w:id="136" w:author="Dominique Duncan" w:date="2016-03-08T12:07:00Z">
        <w:r w:rsidRPr="007F4044" w:rsidDel="005F7FCC">
          <w:rPr>
            <w:noProof/>
            <w:vertAlign w:val="superscript"/>
          </w:rPr>
          <w:delText xml:space="preserve"> </w:delText>
        </w:r>
      </w:del>
      <w:hyperlink w:anchor="_ENREF_75" w:tooltip="Perez-Polo, 2016 #1472" w:history="1">
        <w:r w:rsidRPr="007F4044">
          <w:rPr>
            <w:noProof/>
            <w:vertAlign w:val="superscript"/>
          </w:rPr>
          <w:t>75</w:t>
        </w:r>
      </w:hyperlink>
      <w:r w:rsidRPr="007F4044">
        <w:fldChar w:fldCharType="end"/>
      </w:r>
      <w:r w:rsidRPr="007F4044">
        <w:t xml:space="preserve">. Cav3.1-3 channel expression will determine if their </w:t>
      </w:r>
      <w:proofErr w:type="spellStart"/>
      <w:r w:rsidRPr="007F4044">
        <w:t>dysregulation</w:t>
      </w:r>
      <w:proofErr w:type="spellEnd"/>
      <w:r w:rsidRPr="007F4044">
        <w:t xml:space="preserve"> (possibly increase in expression) may be an early dysfunction that might suggest a benefit from Z944. We will also study SV2A expression to determine if LFPI modifies the target of </w:t>
      </w:r>
      <w:proofErr w:type="spellStart"/>
      <w:r w:rsidRPr="007F4044">
        <w:t>levetiracetam</w:t>
      </w:r>
      <w:proofErr w:type="spellEnd"/>
      <w:r w:rsidRPr="007F4044">
        <w:t xml:space="preserve">. The pathways that are disrupted are candidates for early intervention. Therefore, treatment will be started early (here at 30min post- LFPI). The treatment window will determine the duration of treatment in Aim2. In Aim 1B, we will determine the PKs of the tested drug and the levels that modify their targets; PK-PD modeling will therefore be used to generate steady levels. The targets that relate to the drugs’ </w:t>
      </w:r>
      <w:proofErr w:type="gramStart"/>
      <w:r w:rsidRPr="007F4044">
        <w:t>mechanisms,</w:t>
      </w:r>
      <w:proofErr w:type="gramEnd"/>
      <w:r w:rsidRPr="007F4044">
        <w:t xml:space="preserve"> are listed in Table 1. We will select then two doses (</w:t>
      </w:r>
      <w:r w:rsidRPr="006B5B47">
        <w:rPr>
          <w:b/>
        </w:rPr>
        <w:t>Table 2</w:t>
      </w:r>
      <w:r w:rsidRPr="007F4044">
        <w:t>) adapted to reproduce the active levels that modify the targets. Brain and plasma PKs will be done. Persistence of the drug effect during the Rx OFF period (when PKs</w:t>
      </w:r>
      <w:r w:rsidR="00637F4C">
        <w:t xml:space="preserve"> </w:t>
      </w:r>
      <w:r w:rsidRPr="007F4044">
        <w:t>confirm no drug levels) may suggest enduring modifying effect.</w:t>
      </w:r>
    </w:p>
    <w:p w14:paraId="0E747D4D" w14:textId="65FA4760" w:rsidR="00FC2B12" w:rsidRPr="007F4044" w:rsidRDefault="00FC2B12" w:rsidP="00FC2B12">
      <w:pPr>
        <w:pStyle w:val="NoSpacing"/>
      </w:pPr>
      <w:r w:rsidRPr="007F4044">
        <w:rPr>
          <w:rStyle w:val="Heading2Char"/>
        </w:rPr>
        <w:t>Aims 1A-1B: Caveats and alternative approaches:</w:t>
      </w:r>
      <w:r w:rsidRPr="007F4044">
        <w:rPr>
          <w:b/>
        </w:rPr>
        <w:t xml:space="preserve"> </w:t>
      </w:r>
      <w:r w:rsidRPr="007F4044">
        <w:t>If the presele</w:t>
      </w:r>
      <w:r>
        <w:t xml:space="preserve">cted </w:t>
      </w:r>
      <w:proofErr w:type="spellStart"/>
      <w:r>
        <w:t>timepoints</w:t>
      </w:r>
      <w:proofErr w:type="spellEnd"/>
      <w:r>
        <w:t xml:space="preserve"> (Aim 1A) do not</w:t>
      </w:r>
      <w:r w:rsidR="00637F4C">
        <w:t xml:space="preserve"> </w:t>
      </w:r>
      <w:r w:rsidRPr="007F4044">
        <w:t xml:space="preserve">demonstrate target relevance of a drug that is expected to alter the expression of the studied targets, it will be </w:t>
      </w:r>
    </w:p>
    <w:p w14:paraId="25F79BBC" w14:textId="77777777" w:rsidR="00FC2B12" w:rsidRPr="007F4044" w:rsidRDefault="00FC2B12" w:rsidP="00FC2B12">
      <w:pPr>
        <w:pStyle w:val="NoSpacing"/>
      </w:pPr>
      <w:proofErr w:type="gramStart"/>
      <w:r w:rsidRPr="007F4044">
        <w:lastRenderedPageBreak/>
        <w:t>a</w:t>
      </w:r>
      <w:proofErr w:type="gramEnd"/>
      <w:r w:rsidRPr="007F4044">
        <w:t xml:space="preserve"> </w:t>
      </w:r>
      <w:r w:rsidRPr="007F4044">
        <w:rPr>
          <w:b/>
        </w:rPr>
        <w:t>NO GO</w:t>
      </w:r>
      <w:r w:rsidRPr="007F4044">
        <w:t xml:space="preserve"> decision point for the drug. Z944 also functionally inhibits T channels and therefore its effect may not be necessarily dependent upon the change in T channel expression reported in Figure 6. If the selected doses of drugs in Aim 1B do not normalize the target, we will test a higher dose that is well tolerated. Blood levels of the drugs at the time of </w:t>
      </w:r>
      <w:proofErr w:type="spellStart"/>
      <w:r w:rsidRPr="007F4044">
        <w:t>minipump</w:t>
      </w:r>
      <w:proofErr w:type="spellEnd"/>
      <w:r w:rsidRPr="007F4044">
        <w:t xml:space="preserve"> removal will exclude the possibility of faulty delivery. It is possible that a drug may not show evidence of target engagement during the period of observation because it may require longer than 1week to act. Then, we may prolong the duration of treatment. </w:t>
      </w:r>
      <w:proofErr w:type="spellStart"/>
      <w:r w:rsidRPr="007F4044">
        <w:t>Levetiracetam</w:t>
      </w:r>
      <w:proofErr w:type="spellEnd"/>
      <w:r w:rsidRPr="007F4044">
        <w:t xml:space="preserve"> will be tested in Aim 1C-D, regardless of SV2A expression, because it is commonly used in TBI patients during the acute 7d post-TBI period. If drug levels are not undetectable by 14d, we will prolong the washout period till the drug is cleared. </w:t>
      </w:r>
    </w:p>
    <w:tbl>
      <w:tblPr>
        <w:tblStyle w:val="TableGrid"/>
        <w:tblW w:w="10908" w:type="dxa"/>
        <w:tblBorders>
          <w:insideH w:val="none" w:sz="0" w:space="0" w:color="auto"/>
        </w:tblBorders>
        <w:tblLayout w:type="fixed"/>
        <w:tblLook w:val="04A0" w:firstRow="1" w:lastRow="0" w:firstColumn="1" w:lastColumn="0" w:noHBand="0" w:noVBand="1"/>
      </w:tblPr>
      <w:tblGrid>
        <w:gridCol w:w="10908"/>
      </w:tblGrid>
      <w:tr w:rsidR="00FC2B12" w:rsidRPr="007F4044" w14:paraId="50A0FDCD" w14:textId="77777777" w:rsidTr="00934FC5">
        <w:trPr>
          <w:trHeight w:val="2429"/>
        </w:trPr>
        <w:tc>
          <w:tcPr>
            <w:tcW w:w="10908" w:type="dxa"/>
          </w:tcPr>
          <w:p w14:paraId="271E4DF2" w14:textId="77777777" w:rsidR="00FC2B12" w:rsidRPr="007F4044" w:rsidRDefault="00FC2B12" w:rsidP="00934FC5">
            <w:pPr>
              <w:pStyle w:val="CaptionFigure"/>
            </w:pPr>
            <w:r w:rsidRPr="007F4044">
              <w:drawing>
                <wp:inline distT="0" distB="0" distL="0" distR="0" wp14:anchorId="25E4E1CE" wp14:editId="70885CD5">
                  <wp:extent cx="6752167" cy="1539826"/>
                  <wp:effectExtent l="0" t="0" r="444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1C  EEGhoriz .jpg"/>
                          <pic:cNvPicPr/>
                        </pic:nvPicPr>
                        <pic:blipFill>
                          <a:blip r:embed="rId18">
                            <a:extLst>
                              <a:ext uri="{28A0092B-C50C-407E-A947-70E740481C1C}">
                                <a14:useLocalDpi xmlns:a14="http://schemas.microsoft.com/office/drawing/2010/main" val="0"/>
                              </a:ext>
                            </a:extLst>
                          </a:blip>
                          <a:stretch>
                            <a:fillRect/>
                          </a:stretch>
                        </pic:blipFill>
                        <pic:spPr>
                          <a:xfrm>
                            <a:off x="0" y="0"/>
                            <a:ext cx="6758789" cy="1541336"/>
                          </a:xfrm>
                          <a:prstGeom prst="rect">
                            <a:avLst/>
                          </a:prstGeom>
                        </pic:spPr>
                      </pic:pic>
                    </a:graphicData>
                  </a:graphic>
                </wp:inline>
              </w:drawing>
            </w:r>
          </w:p>
        </w:tc>
      </w:tr>
      <w:tr w:rsidR="00FC2B12" w:rsidRPr="007F4044" w14:paraId="5F8329D1" w14:textId="77777777" w:rsidTr="00934FC5">
        <w:trPr>
          <w:trHeight w:val="665"/>
        </w:trPr>
        <w:tc>
          <w:tcPr>
            <w:tcW w:w="10908" w:type="dxa"/>
          </w:tcPr>
          <w:p w14:paraId="4B3586DA" w14:textId="77777777" w:rsidR="00FC2B12" w:rsidRPr="007F4044" w:rsidRDefault="00FC2B12" w:rsidP="00934FC5">
            <w:pPr>
              <w:pStyle w:val="CaptionFigure"/>
              <w:rPr>
                <w:i/>
                <w:iCs/>
                <w:color w:val="404040" w:themeColor="text1" w:themeTint="BF"/>
                <w:sz w:val="20"/>
                <w:szCs w:val="20"/>
              </w:rPr>
            </w:pPr>
            <w:r w:rsidRPr="007F4044">
              <w:rPr>
                <w:b/>
              </w:rPr>
              <w:t xml:space="preserve">Figure 9. </w:t>
            </w:r>
            <w:r w:rsidRPr="007F4044">
              <w:t xml:space="preserve"> EEG electrode placement (</w:t>
            </w:r>
            <w:r w:rsidRPr="007F4044">
              <w:rPr>
                <w:b/>
              </w:rPr>
              <w:t>A, B</w:t>
            </w:r>
            <w:r w:rsidRPr="007F4044">
              <w:t>) and study design for Aim 1C-1D (</w:t>
            </w:r>
            <w:r w:rsidRPr="007F4044">
              <w:rPr>
                <w:b/>
              </w:rPr>
              <w:t>C</w:t>
            </w:r>
            <w:r w:rsidRPr="007F4044">
              <w:t xml:space="preserve">). In panel </w:t>
            </w:r>
            <w:r w:rsidRPr="007F4044">
              <w:rPr>
                <w:b/>
              </w:rPr>
              <w:t>A</w:t>
            </w:r>
            <w:r w:rsidRPr="007F4044">
              <w:t xml:space="preserve">, the blue electrodes are epidural screw electrodes and the pink are microelectrodes targeting the cerebral cortex (layers 2/3 or layers 5/6) or dentate gyrus of the hippocampus. </w:t>
            </w:r>
            <w:r w:rsidRPr="007F4044">
              <w:rPr>
                <w:b/>
              </w:rPr>
              <w:t>B.</w:t>
            </w:r>
            <w:r w:rsidRPr="007F4044">
              <w:t xml:space="preserve"> We will use the full montage in Aim1C and Aim 2 at 7months and minimal montage in Aim 2 at 12months post-TBI.</w:t>
            </w:r>
          </w:p>
        </w:tc>
      </w:tr>
    </w:tbl>
    <w:p w14:paraId="404B38C0" w14:textId="4D911F64" w:rsidR="00CA5DA1" w:rsidRPr="007F4044" w:rsidRDefault="00375DDD" w:rsidP="006861FA">
      <w:pPr>
        <w:pStyle w:val="Heading2"/>
      </w:pPr>
      <w:r w:rsidRPr="00CA5DA1">
        <w:t xml:space="preserve">Aim 1C – 1D: Experimental design and specific methods: </w:t>
      </w:r>
    </w:p>
    <w:p w14:paraId="75676363" w14:textId="65CF86A2" w:rsidR="00FC2B12" w:rsidRPr="007F4044" w:rsidRDefault="00FC2B12" w:rsidP="00375DDD">
      <w:pPr>
        <w:pStyle w:val="NoSpacing"/>
      </w:pPr>
      <w:r w:rsidRPr="00C065B1">
        <w:rPr>
          <w:rStyle w:val="Heading2Char"/>
          <w:b w:val="0"/>
          <w:i/>
        </w:rPr>
        <w:t xml:space="preserve">Study Design </w:t>
      </w:r>
      <w:r w:rsidRPr="006B5B47">
        <w:rPr>
          <w:rStyle w:val="Heading2Char"/>
        </w:rPr>
        <w:t>(</w:t>
      </w:r>
      <w:r w:rsidRPr="00165489">
        <w:rPr>
          <w:rStyle w:val="Heading2Char"/>
        </w:rPr>
        <w:t>Fig</w:t>
      </w:r>
      <w:r w:rsidR="00CA5DA1">
        <w:rPr>
          <w:rStyle w:val="Heading2Char"/>
        </w:rPr>
        <w:t>ure</w:t>
      </w:r>
      <w:r w:rsidRPr="006B5B47">
        <w:rPr>
          <w:rStyle w:val="Heading2Char"/>
        </w:rPr>
        <w:t xml:space="preserve"> 9</w:t>
      </w:r>
      <w:r w:rsidRPr="00C065B1">
        <w:rPr>
          <w:rStyle w:val="Heading2Char"/>
          <w:b w:val="0"/>
          <w:i/>
        </w:rPr>
        <w:t>):</w:t>
      </w:r>
      <w:r w:rsidRPr="007F4044">
        <w:t xml:space="preserve"> Einstein, Melbourne, and UCLA sites will be involved. A blinded, randomized, vehicle controlled study design will be done</w:t>
      </w:r>
      <w:del w:id="137" w:author="Dominique Duncan" w:date="2016-03-08T12:07:00Z">
        <w:r w:rsidRPr="007F4044" w:rsidDel="005F7FCC">
          <w:delText xml:space="preserve"> </w:delText>
        </w:r>
      </w:del>
      <w:hyperlink w:anchor="_ENREF_63" w:tooltip="Landis, 2012 #31420" w:history="1">
        <w:r w:rsidRPr="007F4044">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instrText xml:space="preserve"> ADDIN EN.CITE </w:instrText>
        </w:r>
        <w:r w:rsidRPr="007F4044">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instrText xml:space="preserve"> ADDIN EN.CITE.DATA </w:instrText>
        </w:r>
        <w:r w:rsidRPr="007F4044">
          <w:fldChar w:fldCharType="end"/>
        </w:r>
        <w:r w:rsidRPr="007F4044">
          <w:fldChar w:fldCharType="separate"/>
        </w:r>
        <w:r w:rsidRPr="007F4044">
          <w:rPr>
            <w:noProof/>
            <w:vertAlign w:val="superscript"/>
          </w:rPr>
          <w:t>63</w:t>
        </w:r>
        <w:r w:rsidRPr="007F4044">
          <w:fldChar w:fldCharType="end"/>
        </w:r>
      </w:hyperlink>
      <w:ins w:id="138" w:author="Dominique Duncan" w:date="2016-03-08T12:07:00Z">
        <w:r w:rsidR="005F7FCC" w:rsidRPr="005F7FCC">
          <w:rPr>
            <w:vertAlign w:val="superscript"/>
            <w:rPrChange w:id="139" w:author="Dominique Duncan" w:date="2016-03-08T12:07:00Z">
              <w:rPr/>
            </w:rPrChange>
          </w:rPr>
          <w:t>,</w:t>
        </w:r>
      </w:ins>
      <w:del w:id="140" w:author="Dominique Duncan" w:date="2016-03-08T12:07:00Z">
        <w:r w:rsidRPr="007F4044" w:rsidDel="005F7FCC">
          <w:delText xml:space="preserve"> </w:delText>
        </w:r>
      </w:del>
      <w:hyperlink w:anchor="_ENREF_58" w:tooltip="Kilkenny, 2010 #31445" w:history="1">
        <w:r w:rsidRPr="007F4044">
          <w:fldChar w:fldCharType="begin"/>
        </w:r>
        <w:r w:rsidRPr="007F4044">
          <w:instrText xml:space="preserve"> ADDIN EN.CITE &lt;EndNote&gt;&lt;Cite&gt;&lt;Author&gt;Kilkenny&lt;/Author&gt;&lt;Year&gt;2010&lt;/Year&gt;&lt;RecNum&gt;31445&lt;/RecNum&gt;&lt;DisplayText&gt;&lt;style face="superscript"&gt;58&lt;/style&gt;&lt;/DisplayText&gt;&lt;record&gt;&lt;rec-number&gt;31445&lt;/rec-number&gt;&lt;foreign-keys&gt;&lt;key app="EN" db-id="rar5zfffytxew4epzwdpe9sfd5tsvr02vwst"&gt;31445&lt;/key&gt;&lt;/foreign-keys&gt;&lt;ref-type name="Journal Article"&gt;17&lt;/ref-type&gt;&lt;contributors&gt;&lt;authors&gt;&lt;author&gt;Kilkenny, C.&lt;/author&gt;&lt;author&gt;Browne, W. J.&lt;/author&gt;&lt;author&gt;Cuthill, I. C.&lt;/author&gt;&lt;author&gt;Emerson, M.&lt;/author&gt;&lt;author&gt;Altman, D. G.&lt;/author&gt;&lt;/authors&gt;&lt;/contributors&gt;&lt;auth-address&gt;The National Centre for the Replacement, Refinement and Reduction of Animals in Research, London, United Kingdom. carol.kilkenny@nc3rs.org.uk&lt;/auth-address&gt;&lt;titles&gt;&lt;title&gt;Improving bioscience research reporting: the ARRIVE guidelines for reporting animal research&lt;/title&gt;&lt;secondary-title&gt;PLoS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biology&lt;/abbr-1&gt;&lt;/alt-periodical&gt;&lt;pages&gt;e1000412&lt;/pages&gt;&lt;volume&gt;8&lt;/volume&gt;&lt;number&gt;6&lt;/number&gt;&lt;keywords&gt;&lt;keyword&gt;Animal Experimentation/ethics/*standards/statistics &amp;amp; numerical data&lt;/keyword&gt;&lt;keyword&gt;Animal Husbandry/standards&lt;/keyword&gt;&lt;keyword&gt;Animals&lt;/keyword&gt;&lt;keyword&gt;Checklist&lt;/keyword&gt;&lt;keyword&gt;Data Interpretation, Statistical&lt;/keyword&gt;&lt;keyword&gt;Guidelines as Topic&lt;/keyword&gt;&lt;keyword&gt;Peer Review&lt;/keyword&gt;&lt;keyword&gt;Periodicals as Topic/*standards&lt;/keyword&gt;&lt;keyword&gt;Quality Control&lt;/keyword&gt;&lt;keyword&gt;Research Design/*standards&lt;/keyword&gt;&lt;/keywords&gt;&lt;dates&gt;&lt;year&gt;2010&lt;/year&gt;&lt;/dates&gt;&lt;isbn&gt;1545-7885 (Electronic)&amp;#xD;1544-9173 (Linking)&lt;/isbn&gt;&lt;accession-num&gt;20613859&lt;/accession-num&gt;&lt;urls&gt;&lt;related-urls&gt;&lt;url&gt;http://www.ncbi.nlm.nih.gov/pubmed/20613859&lt;/url&gt;&lt;/related-urls&gt;&lt;/urls&gt;&lt;custom2&gt;2893951&lt;/custom2&gt;&lt;electronic-resource-num&gt;10.1371/journal.pbio.1000412&lt;/electronic-resource-num&gt;&lt;/record&gt;&lt;/Cite&gt;&lt;/EndNote&gt;</w:instrText>
        </w:r>
        <w:r w:rsidRPr="007F4044">
          <w:fldChar w:fldCharType="separate"/>
        </w:r>
        <w:r w:rsidRPr="007F4044">
          <w:rPr>
            <w:noProof/>
            <w:vertAlign w:val="superscript"/>
          </w:rPr>
          <w:t>58</w:t>
        </w:r>
        <w:r w:rsidRPr="007F4044">
          <w:fldChar w:fldCharType="end"/>
        </w:r>
      </w:hyperlink>
      <w:ins w:id="141" w:author="Dominique Duncan" w:date="2016-03-08T12:07:00Z">
        <w:r w:rsidR="005F7FCC" w:rsidRPr="005F7FCC">
          <w:rPr>
            <w:vertAlign w:val="superscript"/>
            <w:rPrChange w:id="142" w:author="Dominique Duncan" w:date="2016-03-08T12:07:00Z">
              <w:rPr/>
            </w:rPrChange>
          </w:rPr>
          <w:t>,</w:t>
        </w:r>
      </w:ins>
      <w:del w:id="143" w:author="Dominique Duncan" w:date="2016-03-08T12:07:00Z">
        <w:r w:rsidRPr="007F4044" w:rsidDel="005F7FCC">
          <w:delText xml:space="preserve"> </w:delText>
        </w:r>
      </w:del>
      <w:r w:rsidRPr="007F4044">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instrText xml:space="preserve"> ADDIN EN.CITE </w:instrText>
      </w:r>
      <w: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instrText xml:space="preserve"> ADDIN EN.CITE.DATA </w:instrText>
      </w:r>
      <w:r>
        <w:fldChar w:fldCharType="end"/>
      </w:r>
      <w:r w:rsidRPr="007F4044">
        <w:fldChar w:fldCharType="separate"/>
      </w:r>
      <w:hyperlink w:anchor="_ENREF_36" w:tooltip="Galanopoulou, 2013 #20" w:history="1">
        <w:r w:rsidRPr="007F4044">
          <w:rPr>
            <w:noProof/>
            <w:vertAlign w:val="superscript"/>
          </w:rPr>
          <w:t>36</w:t>
        </w:r>
      </w:hyperlink>
      <w:r w:rsidRPr="007F4044">
        <w:rPr>
          <w:noProof/>
          <w:vertAlign w:val="superscript"/>
        </w:rPr>
        <w:t>,</w:t>
      </w:r>
      <w:del w:id="144" w:author="Dominique Duncan" w:date="2016-03-08T12:07:00Z">
        <w:r w:rsidRPr="007F4044" w:rsidDel="005F7FCC">
          <w:rPr>
            <w:noProof/>
            <w:vertAlign w:val="superscript"/>
          </w:rPr>
          <w:delText xml:space="preserve"> </w:delText>
        </w:r>
      </w:del>
      <w:hyperlink w:anchor="_ENREF_37" w:tooltip="Galanopoulou, 2013 #21" w:history="1">
        <w:r w:rsidRPr="007F4044">
          <w:rPr>
            <w:noProof/>
            <w:vertAlign w:val="superscript"/>
          </w:rPr>
          <w:t>37</w:t>
        </w:r>
      </w:hyperlink>
      <w:r w:rsidRPr="007F4044">
        <w:fldChar w:fldCharType="end"/>
      </w:r>
      <w:r w:rsidRPr="007F4044">
        <w:t xml:space="preserve">. EEG electrodes will be placed after the LFPI, and wide band video-EEG recordings (Full montage) will be done for 2 weeks. An osmotic </w:t>
      </w:r>
      <w:proofErr w:type="spellStart"/>
      <w:r w:rsidRPr="007F4044">
        <w:t>minipump</w:t>
      </w:r>
      <w:proofErr w:type="spellEnd"/>
      <w:r w:rsidRPr="007F4044">
        <w:t xml:space="preserve"> (vehicle </w:t>
      </w:r>
      <w:proofErr w:type="spellStart"/>
      <w:r w:rsidRPr="007F4044">
        <w:t>vs</w:t>
      </w:r>
      <w:proofErr w:type="spellEnd"/>
      <w:r w:rsidRPr="007F4044">
        <w:t xml:space="preserve"> drug dose with best effects on targets in Aim 1B) will be placed after EEG implantation and will be removed at 7d. Blood will be collected at 2d, 7d, and 14d for plasma targets and drug levels (7d only, sent to Minnesota site). Rats will be sacrificed at 14d (half of the brains will be perfused, half will be fast frozen) and stored in the </w:t>
      </w:r>
      <w:proofErr w:type="spellStart"/>
      <w:r w:rsidRPr="006B5B47">
        <w:rPr>
          <w:i/>
        </w:rPr>
        <w:t>BioBank</w:t>
      </w:r>
      <w:proofErr w:type="spellEnd"/>
      <w:r w:rsidRPr="007F4044">
        <w:t xml:space="preserve"> (see Aim 3). </w:t>
      </w:r>
      <w:r w:rsidRPr="006B5B47">
        <w:rPr>
          <w:i/>
        </w:rPr>
        <w:t>Exclusion criteria:</w:t>
      </w:r>
      <w:r w:rsidRPr="007F4044">
        <w:t xml:space="preserve"> (1) </w:t>
      </w:r>
      <w:r w:rsidRPr="007F4044">
        <w:rPr>
          <w:rFonts w:eastAsia="Times New Roman"/>
        </w:rPr>
        <w:t xml:space="preserve">&gt;15% weight loss during first post-TBI weeks, (2) loss of electrode headset more than once, (3) poor well-being assessed using standard Animal Center </w:t>
      </w:r>
      <w:r w:rsidRPr="006B5B47">
        <w:rPr>
          <w:rFonts w:eastAsia="Times New Roman"/>
        </w:rPr>
        <w:t xml:space="preserve">protocol, (4) undetectable drug levels in 1 blood draw in rats assigned to drug-treatment. </w:t>
      </w:r>
      <w:r w:rsidRPr="006B5B47">
        <w:t xml:space="preserve">Methods are as in section </w:t>
      </w:r>
      <w:r w:rsidR="00CA5DA1" w:rsidRPr="006B5B47">
        <w:t>3.3</w:t>
      </w:r>
      <w:r w:rsidRPr="006B5B47">
        <w:t>. EEG review will be blinded to group by two readers per site and unbiased automated analysis of EEG</w:t>
      </w:r>
      <w:r w:rsidRPr="007F4044">
        <w:t xml:space="preserve"> will be done by the </w:t>
      </w:r>
      <w:r w:rsidRPr="00165489">
        <w:rPr>
          <w:i/>
        </w:rPr>
        <w:t>I</w:t>
      </w:r>
      <w:r w:rsidR="0089524D">
        <w:rPr>
          <w:i/>
        </w:rPr>
        <w:t>nformati</w:t>
      </w:r>
      <w:ins w:id="145" w:author="Ryan Essex" w:date="2016-03-08T11:13:00Z">
        <w:r w:rsidR="00DC10DD">
          <w:rPr>
            <w:i/>
          </w:rPr>
          <w:t>cs</w:t>
        </w:r>
      </w:ins>
      <w:del w:id="146" w:author="Ryan Essex" w:date="2016-03-08T11:13:00Z">
        <w:r w:rsidR="0089524D" w:rsidDel="00DC10DD">
          <w:rPr>
            <w:i/>
          </w:rPr>
          <w:delText>on</w:delText>
        </w:r>
      </w:del>
      <w:r w:rsidR="0089524D">
        <w:rPr>
          <w:i/>
        </w:rPr>
        <w:t xml:space="preserve"> and </w:t>
      </w:r>
      <w:r w:rsidRPr="00165489">
        <w:rPr>
          <w:i/>
        </w:rPr>
        <w:t>A</w:t>
      </w:r>
      <w:r w:rsidR="0089524D">
        <w:rPr>
          <w:i/>
        </w:rPr>
        <w:t xml:space="preserve">nalytics </w:t>
      </w:r>
      <w:r w:rsidRPr="00165489">
        <w:rPr>
          <w:i/>
        </w:rPr>
        <w:t>C</w:t>
      </w:r>
      <w:r w:rsidR="0089524D">
        <w:rPr>
          <w:i/>
        </w:rPr>
        <w:t>ore (</w:t>
      </w:r>
      <w:r w:rsidR="0089524D" w:rsidRPr="006B5B47">
        <w:rPr>
          <w:i/>
        </w:rPr>
        <w:t>IAC</w:t>
      </w:r>
      <w:r w:rsidR="0089524D">
        <w:rPr>
          <w:i/>
        </w:rPr>
        <w:t>)</w:t>
      </w:r>
      <w:r w:rsidRPr="007F4044">
        <w:t xml:space="preserve"> EEG Core. We will use 57 rats/group to reach 90% power to detect a decrease in </w:t>
      </w:r>
      <w:proofErr w:type="spellStart"/>
      <w:r w:rsidRPr="007F4044">
        <w:t>pHFO</w:t>
      </w:r>
      <w:proofErr w:type="spellEnd"/>
      <w:r w:rsidRPr="007F4044">
        <w:t xml:space="preserve"> incidence from 58% to 29% of rats. The outcome measures and endpoints are in </w:t>
      </w:r>
      <w:r w:rsidRPr="006B5B47">
        <w:rPr>
          <w:b/>
        </w:rPr>
        <w:t>Table 3</w:t>
      </w:r>
      <w:r w:rsidRPr="007F4044">
        <w:t xml:space="preserve">. </w:t>
      </w:r>
    </w:p>
    <w:p w14:paraId="1A5CB9D7" w14:textId="77777777" w:rsidR="00FC2B12" w:rsidRPr="007F4044" w:rsidRDefault="00FC2B12" w:rsidP="00FC2B12">
      <w:pPr>
        <w:ind w:firstLine="360"/>
        <w:rPr>
          <w:rFonts w:ascii="Arial" w:hAnsi="Arial" w:cs="Arial"/>
          <w:b/>
          <w:sz w:val="6"/>
          <w:szCs w:val="6"/>
        </w:rPr>
      </w:pPr>
    </w:p>
    <w:p w14:paraId="72521DBB" w14:textId="77777777" w:rsidR="00FC2B12" w:rsidRPr="007F4044" w:rsidRDefault="00FC2B12" w:rsidP="00FC2B12">
      <w:pPr>
        <w:ind w:firstLine="360"/>
        <w:rPr>
          <w:rFonts w:ascii="Arial" w:hAnsi="Arial" w:cs="Arial"/>
          <w:b/>
          <w:sz w:val="22"/>
          <w:szCs w:val="22"/>
        </w:rPr>
      </w:pPr>
      <w:r w:rsidRPr="007F4044">
        <w:rPr>
          <w:rFonts w:ascii="Arial" w:hAnsi="Arial" w:cs="Arial"/>
          <w:b/>
          <w:sz w:val="22"/>
          <w:szCs w:val="22"/>
        </w:rPr>
        <w:t xml:space="preserve">Table 3. </w:t>
      </w:r>
      <w:r w:rsidRPr="007F4044">
        <w:rPr>
          <w:rFonts w:ascii="Arial" w:hAnsi="Arial" w:cs="Arial"/>
          <w:b/>
          <w:sz w:val="22"/>
          <w:szCs w:val="22"/>
        </w:rPr>
        <w:tab/>
        <w:t>OUTCOME MEASURES AND ENDPOINTS IN EPIBIOS4RX – PROJECT 2</w:t>
      </w:r>
    </w:p>
    <w:tbl>
      <w:tblPr>
        <w:tblStyle w:val="TableGrid"/>
        <w:tblW w:w="0" w:type="auto"/>
        <w:tblLayout w:type="fixed"/>
        <w:tblLook w:val="04A0" w:firstRow="1" w:lastRow="0" w:firstColumn="1" w:lastColumn="0" w:noHBand="0" w:noVBand="1"/>
      </w:tblPr>
      <w:tblGrid>
        <w:gridCol w:w="648"/>
        <w:gridCol w:w="4950"/>
        <w:gridCol w:w="5310"/>
      </w:tblGrid>
      <w:tr w:rsidR="00FC2B12" w:rsidRPr="007F4044" w14:paraId="59BCE352" w14:textId="77777777" w:rsidTr="00934FC5">
        <w:tc>
          <w:tcPr>
            <w:tcW w:w="648" w:type="dxa"/>
            <w:shd w:val="clear" w:color="auto" w:fill="DBE5F1" w:themeFill="accent1" w:themeFillTint="33"/>
          </w:tcPr>
          <w:p w14:paraId="534B8AB7" w14:textId="77777777" w:rsidR="00FC2B12" w:rsidRPr="007F4044" w:rsidRDefault="00FC2B12" w:rsidP="00934FC5">
            <w:pPr>
              <w:tabs>
                <w:tab w:val="left" w:pos="432"/>
              </w:tabs>
              <w:rPr>
                <w:rFonts w:ascii="Arial" w:hAnsi="Arial" w:cs="Arial"/>
                <w:b/>
                <w:sz w:val="18"/>
                <w:szCs w:val="18"/>
              </w:rPr>
            </w:pPr>
            <w:r w:rsidRPr="007F4044">
              <w:rPr>
                <w:rFonts w:ascii="Arial" w:hAnsi="Arial" w:cs="Arial"/>
                <w:b/>
                <w:sz w:val="18"/>
                <w:szCs w:val="18"/>
              </w:rPr>
              <w:t>Aim</w:t>
            </w:r>
          </w:p>
        </w:tc>
        <w:tc>
          <w:tcPr>
            <w:tcW w:w="4950" w:type="dxa"/>
            <w:shd w:val="clear" w:color="auto" w:fill="DBE5F1" w:themeFill="accent1" w:themeFillTint="33"/>
          </w:tcPr>
          <w:p w14:paraId="14156B05" w14:textId="77777777" w:rsidR="00FC2B12" w:rsidRPr="007F4044" w:rsidRDefault="00FC2B12" w:rsidP="00934FC5">
            <w:pPr>
              <w:rPr>
                <w:rFonts w:ascii="Arial" w:hAnsi="Arial" w:cs="Arial"/>
                <w:b/>
                <w:sz w:val="18"/>
                <w:szCs w:val="18"/>
              </w:rPr>
            </w:pPr>
            <w:r w:rsidRPr="007F4044">
              <w:rPr>
                <w:rFonts w:ascii="Arial" w:hAnsi="Arial" w:cs="Arial"/>
                <w:b/>
                <w:sz w:val="18"/>
                <w:szCs w:val="18"/>
              </w:rPr>
              <w:t>OUTCOME MEASURES</w:t>
            </w:r>
          </w:p>
        </w:tc>
        <w:tc>
          <w:tcPr>
            <w:tcW w:w="5310" w:type="dxa"/>
            <w:shd w:val="clear" w:color="auto" w:fill="DBE5F1" w:themeFill="accent1" w:themeFillTint="33"/>
          </w:tcPr>
          <w:p w14:paraId="14B75ECF" w14:textId="77777777" w:rsidR="00FC2B12" w:rsidRPr="007F4044" w:rsidRDefault="00FC2B12" w:rsidP="00934FC5">
            <w:pPr>
              <w:rPr>
                <w:rFonts w:ascii="Arial" w:hAnsi="Arial" w:cs="Arial"/>
                <w:b/>
                <w:sz w:val="18"/>
                <w:szCs w:val="18"/>
              </w:rPr>
            </w:pPr>
            <w:r w:rsidRPr="007F4044">
              <w:rPr>
                <w:rFonts w:ascii="Arial" w:hAnsi="Arial" w:cs="Arial"/>
                <w:b/>
                <w:sz w:val="18"/>
                <w:szCs w:val="18"/>
              </w:rPr>
              <w:t>ENDPOINTS</w:t>
            </w:r>
          </w:p>
        </w:tc>
      </w:tr>
      <w:tr w:rsidR="00FC2B12" w:rsidRPr="007F4044" w14:paraId="6031DDF6" w14:textId="77777777" w:rsidTr="00934FC5">
        <w:tc>
          <w:tcPr>
            <w:tcW w:w="648" w:type="dxa"/>
          </w:tcPr>
          <w:p w14:paraId="3E699C80" w14:textId="77777777" w:rsidR="00FC2B12" w:rsidRPr="007F4044" w:rsidRDefault="00FC2B12" w:rsidP="00934FC5">
            <w:pPr>
              <w:ind w:right="99"/>
              <w:rPr>
                <w:rFonts w:ascii="Arial" w:hAnsi="Arial" w:cs="Arial"/>
                <w:b/>
                <w:color w:val="000000" w:themeColor="text1"/>
                <w:sz w:val="18"/>
                <w:szCs w:val="18"/>
              </w:rPr>
            </w:pPr>
          </w:p>
        </w:tc>
        <w:tc>
          <w:tcPr>
            <w:tcW w:w="4950" w:type="dxa"/>
          </w:tcPr>
          <w:p w14:paraId="74A5C0ED"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A. PRIMARY EFFICACY MEASURES</w:t>
            </w:r>
          </w:p>
        </w:tc>
        <w:tc>
          <w:tcPr>
            <w:tcW w:w="5310" w:type="dxa"/>
          </w:tcPr>
          <w:p w14:paraId="15E7298E"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A. PRIMARY EFFICACY ENDPOINTS</w:t>
            </w:r>
          </w:p>
        </w:tc>
      </w:tr>
      <w:tr w:rsidR="00FC2B12" w:rsidRPr="007F4044" w14:paraId="0A9DFD4D" w14:textId="77777777" w:rsidTr="00934FC5">
        <w:tc>
          <w:tcPr>
            <w:tcW w:w="648" w:type="dxa"/>
          </w:tcPr>
          <w:p w14:paraId="741D1B1A"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1BA5B480" w14:textId="77777777" w:rsidR="00FC2B12" w:rsidRPr="007F4044" w:rsidRDefault="00FC2B12" w:rsidP="00934FC5">
            <w:pPr>
              <w:rPr>
                <w:rFonts w:ascii="Arial" w:hAnsi="Arial" w:cs="Arial"/>
                <w:sz w:val="18"/>
                <w:szCs w:val="18"/>
              </w:rPr>
            </w:pPr>
            <w:r w:rsidRPr="007F4044">
              <w:rPr>
                <w:rFonts w:ascii="Arial" w:hAnsi="Arial" w:cs="Arial"/>
                <w:sz w:val="18"/>
                <w:szCs w:val="18"/>
              </w:rPr>
              <w:t>Presence of PTE at the 7</w:t>
            </w:r>
            <w:r w:rsidRPr="007F4044">
              <w:rPr>
                <w:rFonts w:ascii="Arial" w:hAnsi="Arial" w:cs="Arial"/>
                <w:sz w:val="18"/>
                <w:szCs w:val="18"/>
                <w:vertAlign w:val="superscript"/>
              </w:rPr>
              <w:t>th</w:t>
            </w:r>
            <w:r w:rsidRPr="007F4044">
              <w:rPr>
                <w:rFonts w:ascii="Arial" w:hAnsi="Arial" w:cs="Arial"/>
                <w:sz w:val="18"/>
                <w:szCs w:val="18"/>
              </w:rPr>
              <w:t xml:space="preserve"> and 12</w:t>
            </w:r>
            <w:r w:rsidRPr="007F4044">
              <w:rPr>
                <w:rFonts w:ascii="Arial" w:hAnsi="Arial" w:cs="Arial"/>
                <w:sz w:val="18"/>
                <w:szCs w:val="18"/>
                <w:vertAlign w:val="superscript"/>
              </w:rPr>
              <w:t>th</w:t>
            </w:r>
            <w:r w:rsidRPr="007F4044">
              <w:rPr>
                <w:rFonts w:ascii="Arial" w:hAnsi="Arial" w:cs="Arial"/>
                <w:sz w:val="18"/>
                <w:szCs w:val="18"/>
              </w:rPr>
              <w:t xml:space="preserve"> month post-TBI </w:t>
            </w:r>
          </w:p>
        </w:tc>
        <w:tc>
          <w:tcPr>
            <w:tcW w:w="5310" w:type="dxa"/>
          </w:tcPr>
          <w:p w14:paraId="3F0A564F" w14:textId="77777777" w:rsidR="00FC2B12" w:rsidRPr="007F4044" w:rsidRDefault="00FC2B12" w:rsidP="00934FC5">
            <w:pPr>
              <w:ind w:left="-108"/>
              <w:rPr>
                <w:rFonts w:ascii="Arial" w:hAnsi="Arial" w:cs="Arial"/>
                <w:b/>
                <w:i/>
                <w:sz w:val="18"/>
                <w:szCs w:val="18"/>
                <w:vertAlign w:val="superscript"/>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 xml:space="preserve"> (Seizure-freedom)</w:t>
            </w:r>
            <w:r w:rsidRPr="007F4044">
              <w:rPr>
                <w:rFonts w:ascii="Arial" w:hAnsi="Arial" w:cs="Arial"/>
                <w:sz w:val="18"/>
                <w:szCs w:val="18"/>
              </w:rPr>
              <w:t xml:space="preserve"> at 7mo or 12mo post TBI </w:t>
            </w:r>
            <w:r w:rsidRPr="007F4044">
              <w:rPr>
                <w:rFonts w:ascii="Arial" w:hAnsi="Arial" w:cs="Arial"/>
                <w:sz w:val="18"/>
                <w:szCs w:val="18"/>
                <w:vertAlign w:val="superscript"/>
              </w:rPr>
              <w:t>A</w:t>
            </w:r>
          </w:p>
        </w:tc>
      </w:tr>
      <w:tr w:rsidR="00FC2B12" w:rsidRPr="007F4044" w14:paraId="76434F0D" w14:textId="77777777" w:rsidTr="00934FC5">
        <w:tc>
          <w:tcPr>
            <w:tcW w:w="648" w:type="dxa"/>
          </w:tcPr>
          <w:p w14:paraId="6A0B3C53"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4C1635B0" w14:textId="77777777" w:rsidR="00FC2B12" w:rsidRPr="007F4044" w:rsidRDefault="00FC2B12" w:rsidP="00934FC5">
            <w:pPr>
              <w:rPr>
                <w:rFonts w:ascii="Arial" w:hAnsi="Arial" w:cs="Arial"/>
                <w:sz w:val="18"/>
                <w:szCs w:val="18"/>
              </w:rPr>
            </w:pPr>
            <w:r w:rsidRPr="007F4044">
              <w:rPr>
                <w:rFonts w:ascii="Arial" w:hAnsi="Arial" w:cs="Arial"/>
                <w:sz w:val="18"/>
                <w:szCs w:val="18"/>
              </w:rPr>
              <w:t>Duration of seizures monitored at the 7</w:t>
            </w:r>
            <w:r w:rsidRPr="007F4044">
              <w:rPr>
                <w:rFonts w:ascii="Arial" w:hAnsi="Arial" w:cs="Arial"/>
                <w:sz w:val="18"/>
                <w:szCs w:val="18"/>
                <w:vertAlign w:val="superscript"/>
              </w:rPr>
              <w:t>th</w:t>
            </w:r>
            <w:r w:rsidRPr="007F4044">
              <w:rPr>
                <w:rFonts w:ascii="Arial" w:hAnsi="Arial" w:cs="Arial"/>
                <w:sz w:val="18"/>
                <w:szCs w:val="18"/>
              </w:rPr>
              <w:t xml:space="preserve"> and 12</w:t>
            </w:r>
            <w:r w:rsidRPr="007F4044">
              <w:rPr>
                <w:rFonts w:ascii="Arial" w:hAnsi="Arial" w:cs="Arial"/>
                <w:sz w:val="18"/>
                <w:szCs w:val="18"/>
                <w:vertAlign w:val="superscript"/>
              </w:rPr>
              <w:t>th</w:t>
            </w:r>
            <w:r w:rsidRPr="007F4044">
              <w:rPr>
                <w:rFonts w:ascii="Arial" w:hAnsi="Arial" w:cs="Arial"/>
                <w:sz w:val="18"/>
                <w:szCs w:val="18"/>
              </w:rPr>
              <w:t xml:space="preserve"> month post-TBI </w:t>
            </w:r>
          </w:p>
        </w:tc>
        <w:tc>
          <w:tcPr>
            <w:tcW w:w="5310" w:type="dxa"/>
          </w:tcPr>
          <w:p w14:paraId="0B166C3E" w14:textId="77777777" w:rsidR="00FC2B12" w:rsidRPr="007F4044" w:rsidRDefault="00FC2B12" w:rsidP="00934FC5">
            <w:pPr>
              <w:ind w:left="-108"/>
              <w:rPr>
                <w:rFonts w:ascii="Arial" w:hAnsi="Arial" w:cs="Arial"/>
                <w:b/>
                <w:i/>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 xml:space="preserve"> (</w:t>
            </w:r>
            <w:r w:rsidRPr="007F4044">
              <w:rPr>
                <w:rFonts w:ascii="Arial" w:hAnsi="Arial" w:cs="Arial"/>
                <w:b/>
                <w:i/>
                <w:sz w:val="18"/>
                <w:szCs w:val="18"/>
              </w:rPr>
              <w:t xml:space="preserve">Seizure duration) </w:t>
            </w:r>
            <w:r w:rsidRPr="007F4044">
              <w:rPr>
                <w:rFonts w:ascii="Arial" w:hAnsi="Arial" w:cs="Arial"/>
                <w:sz w:val="18"/>
                <w:szCs w:val="18"/>
              </w:rPr>
              <w:t xml:space="preserve">at 7mo or 12mo post TBI </w:t>
            </w:r>
            <w:r w:rsidRPr="007F4044">
              <w:rPr>
                <w:rFonts w:ascii="Arial" w:hAnsi="Arial" w:cs="Arial"/>
                <w:sz w:val="18"/>
                <w:szCs w:val="18"/>
                <w:vertAlign w:val="superscript"/>
              </w:rPr>
              <w:t>B</w:t>
            </w:r>
          </w:p>
        </w:tc>
      </w:tr>
      <w:tr w:rsidR="00FC2B12" w:rsidRPr="007F4044" w14:paraId="2E5F7947" w14:textId="77777777" w:rsidTr="00934FC5">
        <w:tc>
          <w:tcPr>
            <w:tcW w:w="648" w:type="dxa"/>
          </w:tcPr>
          <w:p w14:paraId="0F3C9F56"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23B9523A" w14:textId="77777777" w:rsidR="00FC2B12" w:rsidRPr="007F4044" w:rsidRDefault="00FC2B12" w:rsidP="00934FC5">
            <w:pPr>
              <w:rPr>
                <w:rFonts w:ascii="Arial" w:hAnsi="Arial" w:cs="Arial"/>
                <w:sz w:val="18"/>
                <w:szCs w:val="18"/>
              </w:rPr>
            </w:pPr>
            <w:r w:rsidRPr="007F4044">
              <w:rPr>
                <w:rFonts w:ascii="Arial" w:hAnsi="Arial" w:cs="Arial"/>
                <w:sz w:val="18"/>
                <w:szCs w:val="18"/>
              </w:rPr>
              <w:t>Frequency of seizures, monitored at the 7</w:t>
            </w:r>
            <w:r w:rsidRPr="007F4044">
              <w:rPr>
                <w:rFonts w:ascii="Arial" w:hAnsi="Arial" w:cs="Arial"/>
                <w:sz w:val="18"/>
                <w:szCs w:val="18"/>
                <w:vertAlign w:val="superscript"/>
              </w:rPr>
              <w:t>th</w:t>
            </w:r>
            <w:r w:rsidRPr="007F4044">
              <w:rPr>
                <w:rFonts w:ascii="Arial" w:hAnsi="Arial" w:cs="Arial"/>
                <w:sz w:val="18"/>
                <w:szCs w:val="18"/>
              </w:rPr>
              <w:t xml:space="preserve"> and 12</w:t>
            </w:r>
            <w:r w:rsidRPr="007F4044">
              <w:rPr>
                <w:rFonts w:ascii="Arial" w:hAnsi="Arial" w:cs="Arial"/>
                <w:sz w:val="18"/>
                <w:szCs w:val="18"/>
                <w:vertAlign w:val="superscript"/>
              </w:rPr>
              <w:t>th</w:t>
            </w:r>
            <w:r w:rsidRPr="007F4044">
              <w:rPr>
                <w:rFonts w:ascii="Arial" w:hAnsi="Arial" w:cs="Arial"/>
                <w:sz w:val="18"/>
                <w:szCs w:val="18"/>
              </w:rPr>
              <w:t xml:space="preserve"> month post-TBI </w:t>
            </w:r>
          </w:p>
        </w:tc>
        <w:tc>
          <w:tcPr>
            <w:tcW w:w="5310" w:type="dxa"/>
          </w:tcPr>
          <w:p w14:paraId="17944673" w14:textId="77777777" w:rsidR="00FC2B12" w:rsidRPr="007F4044" w:rsidRDefault="00FC2B12" w:rsidP="00934FC5">
            <w:pPr>
              <w:ind w:left="-108"/>
              <w:rPr>
                <w:rFonts w:ascii="Arial" w:hAnsi="Arial" w:cs="Arial"/>
                <w:b/>
                <w:i/>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-(Seizure frequency</w:t>
            </w:r>
            <w:r w:rsidRPr="007F4044">
              <w:rPr>
                <w:rFonts w:ascii="Arial" w:hAnsi="Arial" w:cs="Arial"/>
                <w:sz w:val="18"/>
                <w:szCs w:val="18"/>
              </w:rPr>
              <w:t>) at 7mo or 12mo post-TBI</w:t>
            </w:r>
            <w:r w:rsidRPr="007F4044">
              <w:rPr>
                <w:rFonts w:ascii="Arial" w:hAnsi="Arial" w:cs="Arial"/>
                <w:sz w:val="18"/>
                <w:szCs w:val="18"/>
                <w:vertAlign w:val="superscript"/>
              </w:rPr>
              <w:t xml:space="preserve"> C</w:t>
            </w:r>
          </w:p>
        </w:tc>
      </w:tr>
      <w:tr w:rsidR="00FC2B12" w:rsidRPr="007F4044" w14:paraId="7CB4C543" w14:textId="77777777" w:rsidTr="00934FC5">
        <w:tc>
          <w:tcPr>
            <w:tcW w:w="648" w:type="dxa"/>
          </w:tcPr>
          <w:p w14:paraId="1FBC67EB"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19EB7505" w14:textId="77777777" w:rsidR="00FC2B12" w:rsidRPr="007F4044" w:rsidRDefault="00FC2B12" w:rsidP="00934FC5">
            <w:pPr>
              <w:rPr>
                <w:rFonts w:ascii="Arial" w:hAnsi="Arial" w:cs="Arial"/>
                <w:sz w:val="18"/>
                <w:szCs w:val="18"/>
              </w:rPr>
            </w:pPr>
            <w:r w:rsidRPr="007F4044">
              <w:rPr>
                <w:rFonts w:ascii="Arial" w:hAnsi="Arial" w:cs="Arial"/>
                <w:sz w:val="18"/>
                <w:szCs w:val="18"/>
              </w:rPr>
              <w:t>Type of seizures, Racine scale monitored at the 7</w:t>
            </w:r>
            <w:r w:rsidRPr="007F4044">
              <w:rPr>
                <w:rFonts w:ascii="Arial" w:hAnsi="Arial" w:cs="Arial"/>
                <w:sz w:val="18"/>
                <w:szCs w:val="18"/>
                <w:vertAlign w:val="superscript"/>
              </w:rPr>
              <w:t>th</w:t>
            </w:r>
            <w:r w:rsidRPr="007F4044">
              <w:rPr>
                <w:rFonts w:ascii="Arial" w:hAnsi="Arial" w:cs="Arial"/>
                <w:sz w:val="18"/>
                <w:szCs w:val="18"/>
              </w:rPr>
              <w:t xml:space="preserve"> and 12</w:t>
            </w:r>
            <w:r w:rsidRPr="007F4044">
              <w:rPr>
                <w:rFonts w:ascii="Arial" w:hAnsi="Arial" w:cs="Arial"/>
                <w:sz w:val="18"/>
                <w:szCs w:val="18"/>
                <w:vertAlign w:val="superscript"/>
              </w:rPr>
              <w:t>th</w:t>
            </w:r>
            <w:r w:rsidRPr="007F4044">
              <w:rPr>
                <w:rFonts w:ascii="Arial" w:hAnsi="Arial" w:cs="Arial"/>
                <w:sz w:val="18"/>
                <w:szCs w:val="18"/>
              </w:rPr>
              <w:t xml:space="preserve"> month post-TBI </w:t>
            </w:r>
          </w:p>
        </w:tc>
        <w:tc>
          <w:tcPr>
            <w:tcW w:w="5310" w:type="dxa"/>
          </w:tcPr>
          <w:p w14:paraId="78F501B3"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Maximal Racine scale</w:t>
            </w:r>
            <w:r w:rsidRPr="007F4044">
              <w:rPr>
                <w:rFonts w:ascii="Arial" w:hAnsi="Arial" w:cs="Arial"/>
                <w:sz w:val="18"/>
                <w:szCs w:val="18"/>
              </w:rPr>
              <w:t xml:space="preserve"> at 7mo or 12mo post-TBI</w:t>
            </w:r>
          </w:p>
          <w:p w14:paraId="6A4F3BC4"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Average Racine scale</w:t>
            </w:r>
            <w:r w:rsidRPr="007F4044">
              <w:rPr>
                <w:rFonts w:ascii="Arial" w:hAnsi="Arial" w:cs="Arial"/>
                <w:sz w:val="18"/>
                <w:szCs w:val="18"/>
              </w:rPr>
              <w:t xml:space="preserve"> at 7mo and 12mo post-TBI</w:t>
            </w:r>
          </w:p>
        </w:tc>
      </w:tr>
      <w:tr w:rsidR="00FC2B12" w:rsidRPr="007F4044" w14:paraId="47560696" w14:textId="77777777" w:rsidTr="00934FC5">
        <w:tc>
          <w:tcPr>
            <w:tcW w:w="648" w:type="dxa"/>
          </w:tcPr>
          <w:p w14:paraId="3E008D3B" w14:textId="77777777" w:rsidR="00FC2B12" w:rsidRPr="007F4044" w:rsidRDefault="00FC2B12" w:rsidP="00934FC5">
            <w:pPr>
              <w:ind w:right="99"/>
              <w:rPr>
                <w:rFonts w:ascii="Arial" w:hAnsi="Arial" w:cs="Arial"/>
                <w:b/>
                <w:color w:val="000000" w:themeColor="text1"/>
                <w:sz w:val="18"/>
                <w:szCs w:val="18"/>
              </w:rPr>
            </w:pPr>
          </w:p>
        </w:tc>
        <w:tc>
          <w:tcPr>
            <w:tcW w:w="4950" w:type="dxa"/>
          </w:tcPr>
          <w:p w14:paraId="3636EDDF"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B. SECONDARY EFFICACY MEASURES</w:t>
            </w:r>
          </w:p>
        </w:tc>
        <w:tc>
          <w:tcPr>
            <w:tcW w:w="5310" w:type="dxa"/>
          </w:tcPr>
          <w:p w14:paraId="74504AE4"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B. SECONDARY EFFICACY ENDPOINTS</w:t>
            </w:r>
          </w:p>
        </w:tc>
      </w:tr>
      <w:tr w:rsidR="00FC2B12" w:rsidRPr="007F4044" w14:paraId="2B1720B3" w14:textId="77777777" w:rsidTr="00934FC5">
        <w:tc>
          <w:tcPr>
            <w:tcW w:w="648" w:type="dxa"/>
          </w:tcPr>
          <w:p w14:paraId="4A4788C6"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3556FD6E" w14:textId="77777777" w:rsidR="00FC2B12" w:rsidRPr="007F4044" w:rsidRDefault="00FC2B12" w:rsidP="00934FC5">
            <w:pPr>
              <w:rPr>
                <w:rFonts w:ascii="Arial" w:hAnsi="Arial" w:cs="Arial"/>
                <w:color w:val="000000" w:themeColor="text1"/>
                <w:sz w:val="18"/>
                <w:szCs w:val="18"/>
              </w:rPr>
            </w:pPr>
            <w:r w:rsidRPr="007F4044">
              <w:rPr>
                <w:rFonts w:ascii="Arial" w:hAnsi="Arial" w:cs="Arial"/>
                <w:sz w:val="18"/>
                <w:szCs w:val="18"/>
              </w:rPr>
              <w:t xml:space="preserve">Presence of early seizures </w:t>
            </w:r>
          </w:p>
        </w:tc>
        <w:tc>
          <w:tcPr>
            <w:tcW w:w="5310" w:type="dxa"/>
          </w:tcPr>
          <w:p w14:paraId="65453535" w14:textId="77777777" w:rsidR="00FC2B12" w:rsidRPr="007F4044" w:rsidRDefault="00FC2B12" w:rsidP="00934FC5">
            <w:pPr>
              <w:ind w:left="-108"/>
              <w:rPr>
                <w:rFonts w:ascii="Arial" w:hAnsi="Arial" w:cs="Arial"/>
                <w:color w:val="000000" w:themeColor="text1"/>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 xml:space="preserve"> (Early Seizure-freedom)</w:t>
            </w:r>
          </w:p>
        </w:tc>
      </w:tr>
      <w:tr w:rsidR="00FC2B12" w:rsidRPr="007F4044" w14:paraId="01CA30C5" w14:textId="77777777" w:rsidTr="00934FC5">
        <w:tc>
          <w:tcPr>
            <w:tcW w:w="648" w:type="dxa"/>
          </w:tcPr>
          <w:p w14:paraId="314E42D4"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226683A7" w14:textId="77777777" w:rsidR="00FC2B12" w:rsidRPr="007F4044" w:rsidRDefault="00FC2B12" w:rsidP="00934FC5">
            <w:pPr>
              <w:rPr>
                <w:rFonts w:ascii="Arial" w:hAnsi="Arial" w:cs="Arial"/>
                <w:sz w:val="18"/>
                <w:szCs w:val="18"/>
              </w:rPr>
            </w:pPr>
            <w:r w:rsidRPr="007F4044">
              <w:rPr>
                <w:rFonts w:ascii="Arial" w:hAnsi="Arial" w:cs="Arial"/>
                <w:sz w:val="18"/>
                <w:szCs w:val="18"/>
              </w:rPr>
              <w:t>Time to 1</w:t>
            </w:r>
            <w:r w:rsidRPr="007F4044">
              <w:rPr>
                <w:rFonts w:ascii="Arial" w:hAnsi="Arial" w:cs="Arial"/>
                <w:sz w:val="18"/>
                <w:szCs w:val="18"/>
                <w:vertAlign w:val="superscript"/>
              </w:rPr>
              <w:t>st</w:t>
            </w:r>
            <w:r w:rsidRPr="007F4044">
              <w:rPr>
                <w:rFonts w:ascii="Arial" w:hAnsi="Arial" w:cs="Arial"/>
                <w:sz w:val="18"/>
                <w:szCs w:val="18"/>
              </w:rPr>
              <w:t xml:space="preserve"> early seizure </w:t>
            </w:r>
          </w:p>
        </w:tc>
        <w:tc>
          <w:tcPr>
            <w:tcW w:w="5310" w:type="dxa"/>
          </w:tcPr>
          <w:p w14:paraId="51D55FD4"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Time to 1</w:t>
            </w:r>
            <w:r w:rsidRPr="007F4044">
              <w:rPr>
                <w:rFonts w:ascii="Arial" w:hAnsi="Arial" w:cs="Arial"/>
                <w:sz w:val="18"/>
                <w:szCs w:val="18"/>
                <w:vertAlign w:val="superscript"/>
              </w:rPr>
              <w:t>st</w:t>
            </w:r>
            <w:r w:rsidRPr="007F4044">
              <w:rPr>
                <w:rFonts w:ascii="Arial" w:hAnsi="Arial" w:cs="Arial"/>
                <w:sz w:val="18"/>
                <w:szCs w:val="18"/>
              </w:rPr>
              <w:t xml:space="preserve"> early seizure</w:t>
            </w:r>
          </w:p>
        </w:tc>
      </w:tr>
      <w:tr w:rsidR="00FC2B12" w:rsidRPr="007F4044" w14:paraId="4552F238" w14:textId="77777777" w:rsidTr="00934FC5">
        <w:tc>
          <w:tcPr>
            <w:tcW w:w="648" w:type="dxa"/>
          </w:tcPr>
          <w:p w14:paraId="44BDA67F"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3AA92111"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Frequency of early seizures </w:t>
            </w:r>
          </w:p>
        </w:tc>
        <w:tc>
          <w:tcPr>
            <w:tcW w:w="5310" w:type="dxa"/>
          </w:tcPr>
          <w:p w14:paraId="05666C3C"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 xml:space="preserve">(Early </w:t>
            </w:r>
            <w:r w:rsidRPr="007F4044">
              <w:rPr>
                <w:rFonts w:ascii="Arial" w:hAnsi="Arial" w:cs="Arial"/>
                <w:b/>
                <w:i/>
                <w:sz w:val="18"/>
                <w:szCs w:val="18"/>
              </w:rPr>
              <w:t>Seizure frequency)</w:t>
            </w:r>
          </w:p>
        </w:tc>
      </w:tr>
      <w:tr w:rsidR="00FC2B12" w:rsidRPr="007F4044" w14:paraId="27B6B534" w14:textId="77777777" w:rsidTr="00934FC5">
        <w:tc>
          <w:tcPr>
            <w:tcW w:w="648" w:type="dxa"/>
          </w:tcPr>
          <w:p w14:paraId="1A231F92"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507ED39E"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Duration of early seizures </w:t>
            </w:r>
          </w:p>
        </w:tc>
        <w:tc>
          <w:tcPr>
            <w:tcW w:w="5310" w:type="dxa"/>
          </w:tcPr>
          <w:p w14:paraId="2C893B5A"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 xml:space="preserve"> (Early </w:t>
            </w:r>
            <w:r w:rsidRPr="007F4044">
              <w:rPr>
                <w:rFonts w:ascii="Arial" w:hAnsi="Arial" w:cs="Arial"/>
                <w:b/>
                <w:i/>
                <w:sz w:val="18"/>
                <w:szCs w:val="18"/>
              </w:rPr>
              <w:t>Seizure duration)</w:t>
            </w:r>
          </w:p>
        </w:tc>
      </w:tr>
      <w:tr w:rsidR="00FC2B12" w:rsidRPr="007F4044" w14:paraId="3EAE4C1B" w14:textId="77777777" w:rsidTr="00934FC5">
        <w:tc>
          <w:tcPr>
            <w:tcW w:w="648" w:type="dxa"/>
          </w:tcPr>
          <w:p w14:paraId="275246A3" w14:textId="77777777" w:rsidR="00FC2B12" w:rsidRPr="007F4044" w:rsidRDefault="00FC2B12" w:rsidP="00934FC5">
            <w:pPr>
              <w:ind w:right="99"/>
              <w:rPr>
                <w:rFonts w:ascii="Arial" w:hAnsi="Arial" w:cs="Arial"/>
                <w:b/>
                <w:color w:val="000000" w:themeColor="text1"/>
                <w:sz w:val="18"/>
                <w:szCs w:val="18"/>
              </w:rPr>
            </w:pPr>
          </w:p>
        </w:tc>
        <w:tc>
          <w:tcPr>
            <w:tcW w:w="4950" w:type="dxa"/>
          </w:tcPr>
          <w:p w14:paraId="1A6C9E47" w14:textId="77777777" w:rsidR="00FC2B12" w:rsidRPr="007F4044" w:rsidRDefault="00FC2B12" w:rsidP="00934FC5">
            <w:pPr>
              <w:ind w:left="-18" w:right="-108"/>
              <w:rPr>
                <w:rFonts w:ascii="Arial" w:hAnsi="Arial" w:cs="Arial"/>
                <w:b/>
                <w:color w:val="000000" w:themeColor="text1"/>
                <w:sz w:val="18"/>
                <w:szCs w:val="18"/>
              </w:rPr>
            </w:pPr>
            <w:r w:rsidRPr="007F4044">
              <w:rPr>
                <w:rFonts w:ascii="Arial" w:hAnsi="Arial" w:cs="Arial"/>
                <w:b/>
                <w:color w:val="000000" w:themeColor="text1"/>
                <w:sz w:val="18"/>
                <w:szCs w:val="18"/>
              </w:rPr>
              <w:t>C. OTHER MEASURES   (for biomarkers / targets)</w:t>
            </w:r>
          </w:p>
        </w:tc>
        <w:tc>
          <w:tcPr>
            <w:tcW w:w="5310" w:type="dxa"/>
          </w:tcPr>
          <w:p w14:paraId="5400D312" w14:textId="77777777" w:rsidR="00FC2B12" w:rsidRPr="007F4044" w:rsidRDefault="00FC2B12" w:rsidP="00934FC5">
            <w:pPr>
              <w:ind w:left="-108"/>
              <w:rPr>
                <w:rFonts w:ascii="Arial" w:hAnsi="Arial" w:cs="Arial"/>
                <w:sz w:val="18"/>
                <w:szCs w:val="18"/>
              </w:rPr>
            </w:pPr>
            <w:r w:rsidRPr="007F4044">
              <w:rPr>
                <w:rFonts w:ascii="Arial" w:hAnsi="Arial" w:cs="Arial"/>
                <w:b/>
                <w:color w:val="000000" w:themeColor="text1"/>
                <w:sz w:val="18"/>
                <w:szCs w:val="18"/>
              </w:rPr>
              <w:t>B. OTHER ENDPOINTS (for biomarkers)</w:t>
            </w:r>
          </w:p>
        </w:tc>
      </w:tr>
      <w:tr w:rsidR="00FC2B12" w:rsidRPr="007F4044" w14:paraId="232DE7A9" w14:textId="77777777" w:rsidTr="00934FC5">
        <w:tc>
          <w:tcPr>
            <w:tcW w:w="648" w:type="dxa"/>
          </w:tcPr>
          <w:p w14:paraId="3FAA773C" w14:textId="77777777" w:rsidR="00FC2B12" w:rsidRPr="007F4044" w:rsidRDefault="00FC2B12" w:rsidP="00934FC5">
            <w:pPr>
              <w:ind w:left="270" w:right="99"/>
              <w:rPr>
                <w:rFonts w:ascii="Arial" w:hAnsi="Arial" w:cs="Arial"/>
                <w:b/>
                <w:i/>
                <w:sz w:val="18"/>
                <w:szCs w:val="18"/>
              </w:rPr>
            </w:pPr>
          </w:p>
        </w:tc>
        <w:tc>
          <w:tcPr>
            <w:tcW w:w="4950" w:type="dxa"/>
          </w:tcPr>
          <w:p w14:paraId="09AD00F5" w14:textId="77777777" w:rsidR="00FC2B12" w:rsidRPr="007F4044" w:rsidRDefault="00FC2B12" w:rsidP="00934FC5">
            <w:pPr>
              <w:ind w:left="270"/>
              <w:rPr>
                <w:rFonts w:ascii="Arial" w:hAnsi="Arial" w:cs="Arial"/>
                <w:b/>
                <w:i/>
                <w:sz w:val="18"/>
                <w:szCs w:val="18"/>
              </w:rPr>
            </w:pPr>
            <w:r w:rsidRPr="007F4044">
              <w:rPr>
                <w:rFonts w:ascii="Arial" w:hAnsi="Arial" w:cs="Arial"/>
                <w:b/>
                <w:i/>
                <w:sz w:val="18"/>
                <w:szCs w:val="18"/>
              </w:rPr>
              <w:t xml:space="preserve">Other EEG measures </w:t>
            </w:r>
          </w:p>
        </w:tc>
        <w:tc>
          <w:tcPr>
            <w:tcW w:w="5310" w:type="dxa"/>
          </w:tcPr>
          <w:p w14:paraId="4D0A6768" w14:textId="77777777" w:rsidR="00FC2B12" w:rsidRPr="007F4044" w:rsidRDefault="00FC2B12" w:rsidP="00934FC5">
            <w:pPr>
              <w:ind w:left="252"/>
              <w:rPr>
                <w:rFonts w:ascii="Arial" w:hAnsi="Arial" w:cs="Arial"/>
                <w:sz w:val="18"/>
                <w:szCs w:val="18"/>
              </w:rPr>
            </w:pPr>
            <w:r w:rsidRPr="007F4044">
              <w:rPr>
                <w:rFonts w:ascii="Arial" w:hAnsi="Arial" w:cs="Arial"/>
                <w:b/>
                <w:i/>
                <w:sz w:val="18"/>
                <w:szCs w:val="18"/>
              </w:rPr>
              <w:t xml:space="preserve">Other EEG endpoints </w:t>
            </w:r>
          </w:p>
        </w:tc>
      </w:tr>
      <w:tr w:rsidR="00FC2B12" w:rsidRPr="007F4044" w14:paraId="586C25DC" w14:textId="77777777" w:rsidTr="00934FC5">
        <w:tc>
          <w:tcPr>
            <w:tcW w:w="648" w:type="dxa"/>
          </w:tcPr>
          <w:p w14:paraId="331D00EF"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7AB98FB0"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Presence of </w:t>
            </w:r>
            <w:proofErr w:type="spellStart"/>
            <w:r w:rsidRPr="007F4044">
              <w:rPr>
                <w:rFonts w:ascii="Arial" w:hAnsi="Arial" w:cs="Arial"/>
                <w:sz w:val="18"/>
                <w:szCs w:val="18"/>
              </w:rPr>
              <w:t>pHFOs</w:t>
            </w:r>
            <w:proofErr w:type="spellEnd"/>
          </w:p>
        </w:tc>
        <w:tc>
          <w:tcPr>
            <w:tcW w:w="5310" w:type="dxa"/>
          </w:tcPr>
          <w:p w14:paraId="3BCA3BFD"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w:t>
            </w:r>
            <w:proofErr w:type="spellStart"/>
            <w:r w:rsidRPr="007F4044">
              <w:rPr>
                <w:rFonts w:ascii="Arial" w:hAnsi="Arial" w:cs="Arial"/>
                <w:b/>
                <w:i/>
                <w:color w:val="000000" w:themeColor="text1"/>
                <w:sz w:val="18"/>
                <w:szCs w:val="18"/>
              </w:rPr>
              <w:t>pHFOs</w:t>
            </w:r>
            <w:proofErr w:type="spellEnd"/>
            <w:r w:rsidRPr="007F4044">
              <w:rPr>
                <w:rFonts w:ascii="Arial" w:hAnsi="Arial" w:cs="Arial"/>
                <w:b/>
                <w:i/>
                <w:color w:val="000000" w:themeColor="text1"/>
                <w:sz w:val="18"/>
                <w:szCs w:val="18"/>
              </w:rPr>
              <w:t>-freedom</w:t>
            </w:r>
            <w:r w:rsidRPr="007F4044">
              <w:rPr>
                <w:rFonts w:ascii="Arial" w:hAnsi="Arial" w:cs="Arial"/>
                <w:b/>
                <w:i/>
                <w:sz w:val="18"/>
                <w:szCs w:val="18"/>
              </w:rPr>
              <w:t>)</w:t>
            </w:r>
            <w:r w:rsidRPr="007F4044">
              <w:rPr>
                <w:rFonts w:ascii="Arial" w:hAnsi="Arial" w:cs="Arial"/>
                <w:sz w:val="18"/>
                <w:szCs w:val="18"/>
              </w:rPr>
              <w:t xml:space="preserve"> at 1week, 7mo, 12mo post-TBI</w:t>
            </w:r>
          </w:p>
        </w:tc>
      </w:tr>
      <w:tr w:rsidR="00FC2B12" w:rsidRPr="007F4044" w14:paraId="1D0449FC" w14:textId="77777777" w:rsidTr="00934FC5">
        <w:tc>
          <w:tcPr>
            <w:tcW w:w="648" w:type="dxa"/>
          </w:tcPr>
          <w:p w14:paraId="47F557AA"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2A31006E"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Frequency of </w:t>
            </w:r>
            <w:proofErr w:type="spellStart"/>
            <w:r w:rsidRPr="007F4044">
              <w:rPr>
                <w:rFonts w:ascii="Arial" w:hAnsi="Arial" w:cs="Arial"/>
                <w:sz w:val="18"/>
                <w:szCs w:val="18"/>
              </w:rPr>
              <w:t>pHFOs</w:t>
            </w:r>
            <w:proofErr w:type="spellEnd"/>
            <w:r w:rsidRPr="007F4044">
              <w:rPr>
                <w:rFonts w:ascii="Arial" w:hAnsi="Arial" w:cs="Arial"/>
                <w:sz w:val="18"/>
                <w:szCs w:val="18"/>
              </w:rPr>
              <w:t xml:space="preserve"> (</w:t>
            </w:r>
            <w:proofErr w:type="spellStart"/>
            <w:r w:rsidRPr="007F4044">
              <w:rPr>
                <w:rFonts w:ascii="Arial" w:hAnsi="Arial" w:cs="Arial"/>
                <w:sz w:val="18"/>
                <w:szCs w:val="18"/>
              </w:rPr>
              <w:t>pHFOs</w:t>
            </w:r>
            <w:proofErr w:type="spellEnd"/>
            <w:r w:rsidRPr="007F4044">
              <w:rPr>
                <w:rFonts w:ascii="Arial" w:hAnsi="Arial" w:cs="Arial"/>
                <w:sz w:val="18"/>
                <w:szCs w:val="18"/>
              </w:rPr>
              <w:t xml:space="preserve"> /</w:t>
            </w:r>
            <w:proofErr w:type="spellStart"/>
            <w:r w:rsidRPr="007F4044">
              <w:rPr>
                <w:rFonts w:ascii="Arial" w:hAnsi="Arial" w:cs="Arial"/>
                <w:sz w:val="18"/>
                <w:szCs w:val="18"/>
              </w:rPr>
              <w:t>hr</w:t>
            </w:r>
            <w:proofErr w:type="spellEnd"/>
            <w:r w:rsidRPr="007F4044">
              <w:rPr>
                <w:rFonts w:ascii="Arial" w:hAnsi="Arial" w:cs="Arial"/>
                <w:sz w:val="18"/>
                <w:szCs w:val="18"/>
              </w:rPr>
              <w:t>)</w:t>
            </w:r>
          </w:p>
        </w:tc>
        <w:tc>
          <w:tcPr>
            <w:tcW w:w="5310" w:type="dxa"/>
          </w:tcPr>
          <w:p w14:paraId="34EA567A"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w:t>
            </w:r>
            <w:proofErr w:type="spellStart"/>
            <w:r w:rsidRPr="007F4044">
              <w:rPr>
                <w:rFonts w:ascii="Arial" w:hAnsi="Arial" w:cs="Arial"/>
                <w:b/>
                <w:i/>
                <w:color w:val="000000" w:themeColor="text1"/>
                <w:sz w:val="18"/>
                <w:szCs w:val="18"/>
              </w:rPr>
              <w:t>pHFOs</w:t>
            </w:r>
            <w:proofErr w:type="spellEnd"/>
            <w:r w:rsidRPr="007F4044">
              <w:rPr>
                <w:rFonts w:ascii="Arial" w:hAnsi="Arial" w:cs="Arial"/>
                <w:b/>
                <w:i/>
                <w:color w:val="000000" w:themeColor="text1"/>
                <w:sz w:val="18"/>
                <w:szCs w:val="18"/>
              </w:rPr>
              <w:t xml:space="preserve"> frequency</w:t>
            </w:r>
            <w:r w:rsidRPr="007F4044">
              <w:rPr>
                <w:rFonts w:ascii="Arial" w:hAnsi="Arial" w:cs="Arial"/>
                <w:b/>
                <w:i/>
                <w:sz w:val="18"/>
                <w:szCs w:val="18"/>
              </w:rPr>
              <w:t>)</w:t>
            </w:r>
            <w:r w:rsidRPr="007F4044">
              <w:rPr>
                <w:rFonts w:ascii="Arial" w:hAnsi="Arial" w:cs="Arial"/>
                <w:sz w:val="18"/>
                <w:szCs w:val="18"/>
              </w:rPr>
              <w:t xml:space="preserve"> at 1week, 7mo, 12mo post-TBI</w:t>
            </w:r>
          </w:p>
        </w:tc>
      </w:tr>
      <w:tr w:rsidR="00FC2B12" w:rsidRPr="007F4044" w14:paraId="5B3E49F2" w14:textId="77777777" w:rsidTr="00934FC5">
        <w:tc>
          <w:tcPr>
            <w:tcW w:w="648" w:type="dxa"/>
          </w:tcPr>
          <w:p w14:paraId="4896FCD9"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636EE26D"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Presence of </w:t>
            </w:r>
            <w:proofErr w:type="spellStart"/>
            <w:r w:rsidRPr="007F4044">
              <w:rPr>
                <w:rFonts w:ascii="Arial" w:hAnsi="Arial" w:cs="Arial"/>
                <w:sz w:val="18"/>
                <w:szCs w:val="18"/>
              </w:rPr>
              <w:t>rHFOSs</w:t>
            </w:r>
            <w:proofErr w:type="spellEnd"/>
          </w:p>
        </w:tc>
        <w:tc>
          <w:tcPr>
            <w:tcW w:w="5310" w:type="dxa"/>
          </w:tcPr>
          <w:p w14:paraId="2FF16862"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color w:val="000000" w:themeColor="text1"/>
                <w:sz w:val="18"/>
                <w:szCs w:val="18"/>
              </w:rPr>
              <w:t xml:space="preserve"> (</w:t>
            </w:r>
            <w:proofErr w:type="spellStart"/>
            <w:r w:rsidRPr="007F4044">
              <w:rPr>
                <w:rFonts w:ascii="Arial" w:hAnsi="Arial" w:cs="Arial"/>
                <w:b/>
                <w:i/>
                <w:color w:val="000000" w:themeColor="text1"/>
                <w:sz w:val="18"/>
                <w:szCs w:val="18"/>
              </w:rPr>
              <w:t>rHFOSs</w:t>
            </w:r>
            <w:proofErr w:type="spellEnd"/>
            <w:r w:rsidRPr="007F4044">
              <w:rPr>
                <w:rFonts w:ascii="Arial" w:hAnsi="Arial" w:cs="Arial"/>
                <w:b/>
                <w:i/>
                <w:color w:val="000000" w:themeColor="text1"/>
                <w:sz w:val="18"/>
                <w:szCs w:val="18"/>
              </w:rPr>
              <w:t>-freedom</w:t>
            </w:r>
            <w:r w:rsidRPr="007F4044">
              <w:rPr>
                <w:rFonts w:ascii="Arial" w:hAnsi="Arial" w:cs="Arial"/>
                <w:b/>
                <w:i/>
                <w:sz w:val="18"/>
                <w:szCs w:val="18"/>
              </w:rPr>
              <w:t>)</w:t>
            </w:r>
            <w:r w:rsidRPr="007F4044">
              <w:rPr>
                <w:rFonts w:ascii="Arial" w:hAnsi="Arial" w:cs="Arial"/>
                <w:sz w:val="18"/>
                <w:szCs w:val="18"/>
              </w:rPr>
              <w:t xml:space="preserve"> at 1week, 7mo, 12mo post-TBI</w:t>
            </w:r>
          </w:p>
        </w:tc>
      </w:tr>
      <w:tr w:rsidR="00FC2B12" w:rsidRPr="007F4044" w14:paraId="18C801ED" w14:textId="77777777" w:rsidTr="00934FC5">
        <w:tc>
          <w:tcPr>
            <w:tcW w:w="648" w:type="dxa"/>
          </w:tcPr>
          <w:p w14:paraId="7FA7BAA7"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w:t>
            </w:r>
          </w:p>
        </w:tc>
        <w:tc>
          <w:tcPr>
            <w:tcW w:w="4950" w:type="dxa"/>
          </w:tcPr>
          <w:p w14:paraId="60B08E87"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Frequency of </w:t>
            </w:r>
            <w:proofErr w:type="spellStart"/>
            <w:r w:rsidRPr="007F4044">
              <w:rPr>
                <w:rFonts w:ascii="Arial" w:hAnsi="Arial" w:cs="Arial"/>
                <w:sz w:val="18"/>
                <w:szCs w:val="18"/>
              </w:rPr>
              <w:t>rHFOSs</w:t>
            </w:r>
            <w:proofErr w:type="spellEnd"/>
            <w:r w:rsidRPr="007F4044">
              <w:rPr>
                <w:rFonts w:ascii="Arial" w:hAnsi="Arial" w:cs="Arial"/>
                <w:sz w:val="18"/>
                <w:szCs w:val="18"/>
              </w:rPr>
              <w:t xml:space="preserve"> (</w:t>
            </w:r>
            <w:proofErr w:type="spellStart"/>
            <w:r w:rsidRPr="007F4044">
              <w:rPr>
                <w:rFonts w:ascii="Arial" w:hAnsi="Arial" w:cs="Arial"/>
                <w:sz w:val="18"/>
                <w:szCs w:val="18"/>
              </w:rPr>
              <w:t>rHFOSs</w:t>
            </w:r>
            <w:proofErr w:type="spellEnd"/>
            <w:r w:rsidRPr="007F4044">
              <w:rPr>
                <w:rFonts w:ascii="Arial" w:hAnsi="Arial" w:cs="Arial"/>
                <w:sz w:val="18"/>
                <w:szCs w:val="18"/>
              </w:rPr>
              <w:t xml:space="preserve"> /</w:t>
            </w:r>
            <w:proofErr w:type="spellStart"/>
            <w:r w:rsidRPr="007F4044">
              <w:rPr>
                <w:rFonts w:ascii="Arial" w:hAnsi="Arial" w:cs="Arial"/>
                <w:sz w:val="18"/>
                <w:szCs w:val="18"/>
              </w:rPr>
              <w:t>hr</w:t>
            </w:r>
            <w:proofErr w:type="spellEnd"/>
            <w:r w:rsidRPr="007F4044">
              <w:rPr>
                <w:rFonts w:ascii="Arial" w:hAnsi="Arial" w:cs="Arial"/>
                <w:sz w:val="18"/>
                <w:szCs w:val="18"/>
              </w:rPr>
              <w:t>)</w:t>
            </w:r>
          </w:p>
        </w:tc>
        <w:tc>
          <w:tcPr>
            <w:tcW w:w="5310" w:type="dxa"/>
          </w:tcPr>
          <w:p w14:paraId="7058C69A" w14:textId="77777777" w:rsidR="00FC2B12" w:rsidRPr="007F4044" w:rsidRDefault="00FC2B12" w:rsidP="00934FC5">
            <w:pPr>
              <w:ind w:left="-108" w:righ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w:t>
            </w:r>
            <w:proofErr w:type="spellStart"/>
            <w:r w:rsidRPr="007F4044">
              <w:rPr>
                <w:rFonts w:ascii="Arial" w:hAnsi="Arial" w:cs="Arial"/>
                <w:b/>
                <w:i/>
                <w:color w:val="000000" w:themeColor="text1"/>
                <w:sz w:val="18"/>
                <w:szCs w:val="18"/>
              </w:rPr>
              <w:t>rHFOSs</w:t>
            </w:r>
            <w:proofErr w:type="spellEnd"/>
            <w:r w:rsidRPr="007F4044">
              <w:rPr>
                <w:rFonts w:ascii="Arial" w:hAnsi="Arial" w:cs="Arial"/>
                <w:b/>
                <w:i/>
                <w:color w:val="000000" w:themeColor="text1"/>
                <w:sz w:val="18"/>
                <w:szCs w:val="18"/>
              </w:rPr>
              <w:t xml:space="preserve"> frequency</w:t>
            </w:r>
            <w:r w:rsidRPr="007F4044">
              <w:rPr>
                <w:rFonts w:ascii="Arial" w:hAnsi="Arial" w:cs="Arial"/>
                <w:b/>
                <w:i/>
                <w:sz w:val="18"/>
                <w:szCs w:val="18"/>
              </w:rPr>
              <w:t>)</w:t>
            </w:r>
            <w:r w:rsidRPr="007F4044">
              <w:rPr>
                <w:rFonts w:ascii="Arial" w:hAnsi="Arial" w:cs="Arial"/>
                <w:sz w:val="18"/>
                <w:szCs w:val="18"/>
              </w:rPr>
              <w:t xml:space="preserve"> at 1week, 7mo, 12mo post-TBI</w:t>
            </w:r>
          </w:p>
        </w:tc>
      </w:tr>
      <w:tr w:rsidR="00FC2B12" w:rsidRPr="007F4044" w14:paraId="2858D39E" w14:textId="77777777" w:rsidTr="00934FC5">
        <w:tc>
          <w:tcPr>
            <w:tcW w:w="648" w:type="dxa"/>
          </w:tcPr>
          <w:p w14:paraId="4BFE9DDD" w14:textId="77777777" w:rsidR="00FC2B12" w:rsidRPr="007F4044" w:rsidRDefault="00FC2B12" w:rsidP="00934FC5">
            <w:pPr>
              <w:ind w:right="-108"/>
              <w:rPr>
                <w:rFonts w:ascii="Arial" w:hAnsi="Arial" w:cs="Arial"/>
                <w:sz w:val="18"/>
                <w:szCs w:val="18"/>
              </w:rPr>
            </w:pPr>
            <w:r w:rsidRPr="007F4044">
              <w:rPr>
                <w:rFonts w:ascii="Arial" w:hAnsi="Arial" w:cs="Arial"/>
                <w:sz w:val="18"/>
                <w:szCs w:val="18"/>
              </w:rPr>
              <w:t>1B, 2</w:t>
            </w:r>
          </w:p>
        </w:tc>
        <w:tc>
          <w:tcPr>
            <w:tcW w:w="4950" w:type="dxa"/>
          </w:tcPr>
          <w:p w14:paraId="01FB0D0B" w14:textId="77777777" w:rsidR="00FC2B12" w:rsidRPr="007F4044" w:rsidRDefault="00FC2B12" w:rsidP="00934FC5">
            <w:pPr>
              <w:rPr>
                <w:rFonts w:ascii="Arial" w:hAnsi="Arial" w:cs="Arial"/>
                <w:sz w:val="18"/>
                <w:szCs w:val="18"/>
              </w:rPr>
            </w:pPr>
            <w:r w:rsidRPr="007F4044">
              <w:rPr>
                <w:rFonts w:ascii="Arial" w:hAnsi="Arial" w:cs="Arial"/>
                <w:sz w:val="18"/>
                <w:szCs w:val="18"/>
              </w:rPr>
              <w:t>Presence of epileptiform discharges (EDs)  (EDs /</w:t>
            </w:r>
            <w:proofErr w:type="spellStart"/>
            <w:r w:rsidRPr="007F4044">
              <w:rPr>
                <w:rFonts w:ascii="Arial" w:hAnsi="Arial" w:cs="Arial"/>
                <w:sz w:val="18"/>
                <w:szCs w:val="18"/>
              </w:rPr>
              <w:t>hr</w:t>
            </w:r>
            <w:proofErr w:type="spellEnd"/>
            <w:r w:rsidRPr="007F4044">
              <w:rPr>
                <w:rFonts w:ascii="Arial" w:hAnsi="Arial" w:cs="Arial"/>
                <w:sz w:val="18"/>
                <w:szCs w:val="18"/>
              </w:rPr>
              <w:t>)</w:t>
            </w:r>
          </w:p>
        </w:tc>
        <w:tc>
          <w:tcPr>
            <w:tcW w:w="5310" w:type="dxa"/>
          </w:tcPr>
          <w:p w14:paraId="173005BD"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(EDs-freedom</w:t>
            </w:r>
            <w:r w:rsidRPr="007F4044">
              <w:rPr>
                <w:rFonts w:ascii="Arial" w:hAnsi="Arial" w:cs="Arial"/>
                <w:b/>
                <w:i/>
                <w:sz w:val="18"/>
                <w:szCs w:val="18"/>
              </w:rPr>
              <w:t>)</w:t>
            </w:r>
            <w:r w:rsidRPr="007F4044">
              <w:rPr>
                <w:rFonts w:ascii="Arial" w:hAnsi="Arial" w:cs="Arial"/>
                <w:sz w:val="18"/>
                <w:szCs w:val="18"/>
              </w:rPr>
              <w:t xml:space="preserve"> at 1</w:t>
            </w:r>
            <w:r w:rsidRPr="007F4044">
              <w:rPr>
                <w:rFonts w:ascii="Arial" w:hAnsi="Arial" w:cs="Arial"/>
                <w:sz w:val="18"/>
                <w:szCs w:val="18"/>
                <w:vertAlign w:val="superscript"/>
              </w:rPr>
              <w:t>st</w:t>
            </w:r>
            <w:r w:rsidRPr="007F4044">
              <w:rPr>
                <w:rFonts w:ascii="Arial" w:hAnsi="Arial" w:cs="Arial"/>
                <w:sz w:val="18"/>
                <w:szCs w:val="18"/>
              </w:rPr>
              <w:t xml:space="preserve"> week, 7mo, 12mo post-TBI</w:t>
            </w:r>
          </w:p>
        </w:tc>
      </w:tr>
      <w:tr w:rsidR="00FC2B12" w:rsidRPr="007F4044" w14:paraId="4A4A8B0D" w14:textId="77777777" w:rsidTr="00934FC5">
        <w:tc>
          <w:tcPr>
            <w:tcW w:w="648" w:type="dxa"/>
          </w:tcPr>
          <w:p w14:paraId="72BB2877" w14:textId="77777777" w:rsidR="00FC2B12" w:rsidRPr="007F4044" w:rsidRDefault="00FC2B12" w:rsidP="00934FC5">
            <w:pPr>
              <w:ind w:right="-108"/>
              <w:rPr>
                <w:rFonts w:ascii="Arial" w:hAnsi="Arial" w:cs="Arial"/>
                <w:sz w:val="18"/>
                <w:szCs w:val="18"/>
              </w:rPr>
            </w:pPr>
            <w:r w:rsidRPr="007F4044">
              <w:rPr>
                <w:rFonts w:ascii="Arial" w:hAnsi="Arial" w:cs="Arial"/>
                <w:sz w:val="18"/>
                <w:szCs w:val="18"/>
              </w:rPr>
              <w:t>1B, 2</w:t>
            </w:r>
          </w:p>
        </w:tc>
        <w:tc>
          <w:tcPr>
            <w:tcW w:w="4950" w:type="dxa"/>
          </w:tcPr>
          <w:p w14:paraId="110C55CB" w14:textId="77777777" w:rsidR="00FC2B12" w:rsidRPr="007F4044" w:rsidRDefault="00FC2B12" w:rsidP="00934FC5">
            <w:pPr>
              <w:rPr>
                <w:rFonts w:ascii="Arial" w:hAnsi="Arial" w:cs="Arial"/>
                <w:sz w:val="18"/>
                <w:szCs w:val="18"/>
              </w:rPr>
            </w:pPr>
            <w:r w:rsidRPr="007F4044">
              <w:rPr>
                <w:rFonts w:ascii="Arial" w:hAnsi="Arial" w:cs="Arial"/>
                <w:sz w:val="18"/>
                <w:szCs w:val="18"/>
              </w:rPr>
              <w:t xml:space="preserve">Frequency of EDs </w:t>
            </w:r>
          </w:p>
        </w:tc>
        <w:tc>
          <w:tcPr>
            <w:tcW w:w="5310" w:type="dxa"/>
          </w:tcPr>
          <w:p w14:paraId="21440A44"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RR</w:t>
            </w:r>
            <w:r w:rsidRPr="007F4044">
              <w:rPr>
                <w:rFonts w:ascii="Arial" w:hAnsi="Arial" w:cs="Arial"/>
                <w:b/>
                <w:i/>
                <w:sz w:val="18"/>
                <w:szCs w:val="18"/>
                <w:vertAlign w:val="subscript"/>
              </w:rPr>
              <w:t>50%</w:t>
            </w:r>
            <w:r w:rsidRPr="007F4044">
              <w:rPr>
                <w:rFonts w:ascii="Arial" w:hAnsi="Arial" w:cs="Arial"/>
                <w:b/>
                <w:i/>
                <w:sz w:val="18"/>
                <w:szCs w:val="18"/>
              </w:rPr>
              <w:t>-</w:t>
            </w:r>
            <w:r w:rsidRPr="007F4044">
              <w:rPr>
                <w:rFonts w:ascii="Arial" w:hAnsi="Arial" w:cs="Arial"/>
                <w:b/>
                <w:i/>
                <w:color w:val="000000" w:themeColor="text1"/>
                <w:sz w:val="18"/>
                <w:szCs w:val="18"/>
              </w:rPr>
              <w:t>(EDs-frequency</w:t>
            </w:r>
            <w:r w:rsidRPr="007F4044">
              <w:rPr>
                <w:rFonts w:ascii="Arial" w:hAnsi="Arial" w:cs="Arial"/>
                <w:b/>
                <w:i/>
                <w:sz w:val="18"/>
                <w:szCs w:val="18"/>
              </w:rPr>
              <w:t>)</w:t>
            </w:r>
            <w:r w:rsidRPr="007F4044">
              <w:rPr>
                <w:rFonts w:ascii="Arial" w:hAnsi="Arial" w:cs="Arial"/>
                <w:sz w:val="18"/>
                <w:szCs w:val="18"/>
              </w:rPr>
              <w:t xml:space="preserve"> at 1</w:t>
            </w:r>
            <w:r w:rsidRPr="007F4044">
              <w:rPr>
                <w:rFonts w:ascii="Arial" w:hAnsi="Arial" w:cs="Arial"/>
                <w:sz w:val="18"/>
                <w:szCs w:val="18"/>
                <w:vertAlign w:val="superscript"/>
              </w:rPr>
              <w:t>st</w:t>
            </w:r>
            <w:r w:rsidRPr="007F4044">
              <w:rPr>
                <w:rFonts w:ascii="Arial" w:hAnsi="Arial" w:cs="Arial"/>
                <w:sz w:val="18"/>
                <w:szCs w:val="18"/>
              </w:rPr>
              <w:t xml:space="preserve"> week, 7mo, 12mo post-TBI</w:t>
            </w:r>
          </w:p>
        </w:tc>
      </w:tr>
      <w:tr w:rsidR="00FC2B12" w:rsidRPr="007F4044" w14:paraId="1EBF0B3D" w14:textId="77777777" w:rsidTr="00934FC5">
        <w:tc>
          <w:tcPr>
            <w:tcW w:w="648" w:type="dxa"/>
          </w:tcPr>
          <w:p w14:paraId="28C53BFA" w14:textId="77777777" w:rsidR="00FC2B12" w:rsidRPr="007F4044" w:rsidRDefault="00FC2B12" w:rsidP="00934FC5">
            <w:pPr>
              <w:ind w:left="270" w:right="99"/>
              <w:rPr>
                <w:rFonts w:ascii="Arial" w:hAnsi="Arial" w:cs="Arial"/>
                <w:b/>
                <w:i/>
                <w:sz w:val="18"/>
                <w:szCs w:val="18"/>
              </w:rPr>
            </w:pPr>
          </w:p>
        </w:tc>
        <w:tc>
          <w:tcPr>
            <w:tcW w:w="4950" w:type="dxa"/>
          </w:tcPr>
          <w:p w14:paraId="319ABFE3" w14:textId="77777777" w:rsidR="00FC2B12" w:rsidRPr="007F4044" w:rsidRDefault="00FC2B12" w:rsidP="00934FC5">
            <w:pPr>
              <w:ind w:left="270"/>
              <w:rPr>
                <w:rFonts w:ascii="Arial" w:hAnsi="Arial" w:cs="Arial"/>
                <w:b/>
                <w:i/>
                <w:sz w:val="18"/>
                <w:szCs w:val="18"/>
              </w:rPr>
            </w:pPr>
            <w:r w:rsidRPr="007F4044">
              <w:rPr>
                <w:rFonts w:ascii="Arial" w:hAnsi="Arial" w:cs="Arial"/>
                <w:b/>
                <w:i/>
                <w:sz w:val="18"/>
                <w:szCs w:val="18"/>
              </w:rPr>
              <w:t>Imaging measures</w:t>
            </w:r>
          </w:p>
        </w:tc>
        <w:tc>
          <w:tcPr>
            <w:tcW w:w="5310" w:type="dxa"/>
          </w:tcPr>
          <w:p w14:paraId="18C027AE" w14:textId="77777777" w:rsidR="00FC2B12" w:rsidRPr="007F4044" w:rsidRDefault="00FC2B12" w:rsidP="00934FC5">
            <w:pPr>
              <w:ind w:left="252"/>
              <w:rPr>
                <w:rFonts w:ascii="Arial" w:hAnsi="Arial" w:cs="Arial"/>
                <w:sz w:val="18"/>
                <w:szCs w:val="18"/>
              </w:rPr>
            </w:pPr>
            <w:r w:rsidRPr="007F4044">
              <w:rPr>
                <w:rFonts w:ascii="Arial" w:hAnsi="Arial" w:cs="Arial"/>
                <w:b/>
                <w:i/>
                <w:sz w:val="18"/>
                <w:szCs w:val="18"/>
              </w:rPr>
              <w:t>Imaging endpoints</w:t>
            </w:r>
          </w:p>
        </w:tc>
      </w:tr>
      <w:tr w:rsidR="00FC2B12" w:rsidRPr="007F4044" w14:paraId="13EB972E" w14:textId="77777777" w:rsidTr="00934FC5">
        <w:tc>
          <w:tcPr>
            <w:tcW w:w="648" w:type="dxa"/>
          </w:tcPr>
          <w:p w14:paraId="221EF283"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184A4CC8" w14:textId="77777777" w:rsidR="00FC2B12" w:rsidRPr="007F4044" w:rsidRDefault="00FC2B12" w:rsidP="00934FC5">
            <w:pPr>
              <w:rPr>
                <w:rFonts w:ascii="Arial" w:hAnsi="Arial" w:cs="Arial"/>
                <w:sz w:val="18"/>
                <w:szCs w:val="18"/>
              </w:rPr>
            </w:pPr>
            <w:r w:rsidRPr="007F4044">
              <w:rPr>
                <w:rFonts w:ascii="Arial" w:hAnsi="Arial" w:cs="Arial"/>
                <w:sz w:val="18"/>
                <w:szCs w:val="18"/>
                <w:u w:val="single"/>
              </w:rPr>
              <w:t>Volumes and shape statistics of the</w:t>
            </w:r>
            <w:r w:rsidRPr="007F4044">
              <w:rPr>
                <w:rFonts w:ascii="Arial" w:hAnsi="Arial" w:cs="Arial"/>
                <w:sz w:val="18"/>
                <w:szCs w:val="18"/>
              </w:rPr>
              <w:t>:</w:t>
            </w:r>
          </w:p>
          <w:p w14:paraId="7570492E" w14:textId="77777777" w:rsidR="00FC2B12" w:rsidRPr="007F4044" w:rsidRDefault="00FC2B12" w:rsidP="00934FC5">
            <w:pPr>
              <w:rPr>
                <w:rFonts w:ascii="Arial" w:hAnsi="Arial" w:cs="Arial"/>
                <w:sz w:val="18"/>
                <w:szCs w:val="18"/>
              </w:rPr>
            </w:pPr>
            <w:proofErr w:type="gramStart"/>
            <w:r w:rsidRPr="007F4044">
              <w:rPr>
                <w:rFonts w:ascii="Arial" w:hAnsi="Arial" w:cs="Arial"/>
                <w:sz w:val="18"/>
                <w:szCs w:val="18"/>
              </w:rPr>
              <w:t>hippocampus</w:t>
            </w:r>
            <w:proofErr w:type="gramEnd"/>
            <w:r w:rsidRPr="007F4044">
              <w:rPr>
                <w:rFonts w:ascii="Arial" w:hAnsi="Arial" w:cs="Arial"/>
                <w:sz w:val="18"/>
                <w:szCs w:val="18"/>
              </w:rPr>
              <w:t>, thalamus, remaining ipsilateral cortex, and ventricles (ipsilateral, contralateral)</w:t>
            </w:r>
          </w:p>
        </w:tc>
        <w:tc>
          <w:tcPr>
            <w:tcW w:w="5310" w:type="dxa"/>
          </w:tcPr>
          <w:p w14:paraId="6FB45036"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20% change in ipsilateral region of interest (ROI) volume from vehicle-treated rats, time-adjusted.</w:t>
            </w:r>
          </w:p>
          <w:p w14:paraId="73761409"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Contralateral ROI volumes will be reported.</w:t>
            </w:r>
          </w:p>
        </w:tc>
      </w:tr>
      <w:tr w:rsidR="00FC2B12" w:rsidRPr="007F4044" w14:paraId="4A3132B1" w14:textId="77777777" w:rsidTr="00934FC5">
        <w:tc>
          <w:tcPr>
            <w:tcW w:w="648" w:type="dxa"/>
          </w:tcPr>
          <w:p w14:paraId="50138791"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lastRenderedPageBreak/>
              <w:t>2</w:t>
            </w:r>
          </w:p>
        </w:tc>
        <w:tc>
          <w:tcPr>
            <w:tcW w:w="4950" w:type="dxa"/>
          </w:tcPr>
          <w:p w14:paraId="1844A6EF" w14:textId="77777777" w:rsidR="00FC2B12" w:rsidRPr="007F4044" w:rsidRDefault="00FC2B12" w:rsidP="00934FC5">
            <w:pPr>
              <w:rPr>
                <w:rFonts w:ascii="Arial" w:hAnsi="Arial" w:cs="Arial"/>
                <w:sz w:val="18"/>
                <w:szCs w:val="18"/>
              </w:rPr>
            </w:pPr>
            <w:r w:rsidRPr="007F4044">
              <w:rPr>
                <w:rFonts w:ascii="Arial" w:hAnsi="Arial" w:cs="Arial"/>
                <w:sz w:val="18"/>
                <w:szCs w:val="18"/>
                <w:u w:val="single"/>
              </w:rPr>
              <w:t>For white matter changes:</w:t>
            </w:r>
            <w:r w:rsidRPr="007F4044">
              <w:rPr>
                <w:rFonts w:ascii="Arial" w:hAnsi="Arial" w:cs="Arial"/>
                <w:sz w:val="18"/>
                <w:szCs w:val="18"/>
              </w:rPr>
              <w:t xml:space="preserve"> quantitative MTR values, phase, diffusion anisotropy measures: fractional, linear, planar, and spherical, diffusivities: axial, radial, and mean in selected atlas-aligned ROIs.</w:t>
            </w:r>
          </w:p>
        </w:tc>
        <w:tc>
          <w:tcPr>
            <w:tcW w:w="5310" w:type="dxa"/>
          </w:tcPr>
          <w:p w14:paraId="1CC4EFD3"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20% change in WM values (MTR, phase, diffusion anisotropy) from vehicle-treated rats, time-adjusted</w:t>
            </w:r>
          </w:p>
        </w:tc>
      </w:tr>
      <w:tr w:rsidR="00FC2B12" w:rsidRPr="007F4044" w14:paraId="74BC2B6D" w14:textId="77777777" w:rsidTr="00934FC5">
        <w:tc>
          <w:tcPr>
            <w:tcW w:w="648" w:type="dxa"/>
          </w:tcPr>
          <w:p w14:paraId="5C727D40"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2F3BEEFF" w14:textId="77777777" w:rsidR="00FC2B12" w:rsidRPr="007F4044" w:rsidRDefault="00FC2B12" w:rsidP="00934FC5">
            <w:pPr>
              <w:rPr>
                <w:rFonts w:ascii="Arial" w:hAnsi="Arial" w:cs="Arial"/>
                <w:sz w:val="18"/>
                <w:szCs w:val="18"/>
              </w:rPr>
            </w:pPr>
            <w:r w:rsidRPr="007F4044">
              <w:rPr>
                <w:rFonts w:ascii="Arial" w:hAnsi="Arial" w:cs="Arial"/>
                <w:sz w:val="18"/>
                <w:szCs w:val="18"/>
                <w:u w:val="single"/>
              </w:rPr>
              <w:t>Number and extent of hemorrhages</w:t>
            </w:r>
            <w:r w:rsidRPr="007F4044">
              <w:rPr>
                <w:rFonts w:ascii="Arial" w:hAnsi="Arial" w:cs="Arial"/>
                <w:sz w:val="18"/>
                <w:szCs w:val="18"/>
              </w:rPr>
              <w:t xml:space="preserve"> as detected in gradient echo and phase images, quantitative magnetization transfer ratio, scalar DTI parameter, and phase maps</w:t>
            </w:r>
          </w:p>
        </w:tc>
        <w:tc>
          <w:tcPr>
            <w:tcW w:w="5310" w:type="dxa"/>
          </w:tcPr>
          <w:p w14:paraId="294C71F2"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Significant reduction from vehicle-treated LFPI rats</w:t>
            </w:r>
          </w:p>
        </w:tc>
      </w:tr>
      <w:tr w:rsidR="00FC2B12" w:rsidRPr="007F4044" w14:paraId="1DB7B96D" w14:textId="77777777" w:rsidTr="00934FC5">
        <w:tc>
          <w:tcPr>
            <w:tcW w:w="648" w:type="dxa"/>
          </w:tcPr>
          <w:p w14:paraId="71DADE9E"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749B547F" w14:textId="77777777" w:rsidR="00FC2B12" w:rsidRPr="007F4044" w:rsidRDefault="00FC2B12" w:rsidP="00934FC5">
            <w:pPr>
              <w:rPr>
                <w:rFonts w:ascii="Arial" w:hAnsi="Arial" w:cs="Arial"/>
                <w:sz w:val="18"/>
                <w:szCs w:val="18"/>
              </w:rPr>
            </w:pPr>
            <w:r w:rsidRPr="007F4044">
              <w:rPr>
                <w:rFonts w:ascii="Arial" w:hAnsi="Arial" w:cs="Arial"/>
                <w:sz w:val="18"/>
                <w:szCs w:val="18"/>
                <w:u w:val="single"/>
              </w:rPr>
              <w:t>Fiber-orientation distribution tractography</w:t>
            </w:r>
            <w:r w:rsidRPr="007F4044">
              <w:rPr>
                <w:rFonts w:ascii="Arial" w:hAnsi="Arial" w:cs="Arial"/>
                <w:sz w:val="18"/>
                <w:szCs w:val="18"/>
              </w:rPr>
              <w:t xml:space="preserve"> and high angular resolution diffusion imaging (</w:t>
            </w:r>
            <w:r w:rsidRPr="007F4044">
              <w:rPr>
                <w:rFonts w:ascii="Arial" w:hAnsi="Arial" w:cs="Arial"/>
                <w:sz w:val="18"/>
                <w:szCs w:val="18"/>
                <w:u w:val="single"/>
              </w:rPr>
              <w:t>HARDI</w:t>
            </w:r>
            <w:r w:rsidRPr="007F4044">
              <w:rPr>
                <w:rFonts w:ascii="Arial" w:hAnsi="Arial" w:cs="Arial"/>
                <w:sz w:val="18"/>
                <w:szCs w:val="18"/>
              </w:rPr>
              <w:t>) using high-order spherical harmonics</w:t>
            </w:r>
          </w:p>
        </w:tc>
        <w:tc>
          <w:tcPr>
            <w:tcW w:w="5310" w:type="dxa"/>
          </w:tcPr>
          <w:p w14:paraId="06058B25"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Significant change from vehicle-treated LFPI rats</w:t>
            </w:r>
          </w:p>
        </w:tc>
      </w:tr>
      <w:tr w:rsidR="00FC2B12" w:rsidRPr="007F4044" w14:paraId="7DED6E69" w14:textId="77777777" w:rsidTr="00934FC5">
        <w:tc>
          <w:tcPr>
            <w:tcW w:w="648" w:type="dxa"/>
          </w:tcPr>
          <w:p w14:paraId="2C5139CE" w14:textId="77777777" w:rsidR="00FC2B12" w:rsidRPr="007F4044" w:rsidRDefault="00FC2B12" w:rsidP="00934FC5">
            <w:pPr>
              <w:ind w:left="270" w:right="99"/>
              <w:rPr>
                <w:rFonts w:ascii="Arial" w:hAnsi="Arial" w:cs="Arial"/>
                <w:b/>
                <w:i/>
                <w:sz w:val="18"/>
                <w:szCs w:val="18"/>
              </w:rPr>
            </w:pPr>
          </w:p>
        </w:tc>
        <w:tc>
          <w:tcPr>
            <w:tcW w:w="4950" w:type="dxa"/>
          </w:tcPr>
          <w:p w14:paraId="432357F2" w14:textId="77777777" w:rsidR="00FC2B12" w:rsidRPr="007F4044" w:rsidRDefault="00FC2B12" w:rsidP="00934FC5">
            <w:pPr>
              <w:ind w:left="270"/>
              <w:rPr>
                <w:rFonts w:ascii="Arial" w:hAnsi="Arial" w:cs="Arial"/>
                <w:b/>
                <w:i/>
                <w:sz w:val="18"/>
                <w:szCs w:val="18"/>
              </w:rPr>
            </w:pPr>
            <w:r w:rsidRPr="007F4044">
              <w:rPr>
                <w:rFonts w:ascii="Arial" w:hAnsi="Arial" w:cs="Arial"/>
                <w:b/>
                <w:i/>
                <w:sz w:val="18"/>
                <w:szCs w:val="18"/>
              </w:rPr>
              <w:t>Plasma target measures</w:t>
            </w:r>
          </w:p>
        </w:tc>
        <w:tc>
          <w:tcPr>
            <w:tcW w:w="5310" w:type="dxa"/>
          </w:tcPr>
          <w:p w14:paraId="3DF1BD06" w14:textId="77777777" w:rsidR="00FC2B12" w:rsidRPr="007F4044" w:rsidRDefault="00FC2B12" w:rsidP="00934FC5">
            <w:pPr>
              <w:ind w:left="252"/>
              <w:rPr>
                <w:rFonts w:ascii="Arial" w:hAnsi="Arial" w:cs="Arial"/>
                <w:sz w:val="18"/>
                <w:szCs w:val="18"/>
              </w:rPr>
            </w:pPr>
            <w:r w:rsidRPr="007F4044">
              <w:rPr>
                <w:rFonts w:ascii="Arial" w:hAnsi="Arial" w:cs="Arial"/>
                <w:b/>
                <w:i/>
                <w:sz w:val="18"/>
                <w:szCs w:val="18"/>
              </w:rPr>
              <w:t>Plasma target endpoints</w:t>
            </w:r>
          </w:p>
        </w:tc>
      </w:tr>
      <w:tr w:rsidR="00FC2B12" w:rsidRPr="007F4044" w14:paraId="49517547" w14:textId="77777777" w:rsidTr="00934FC5">
        <w:tc>
          <w:tcPr>
            <w:tcW w:w="648" w:type="dxa"/>
          </w:tcPr>
          <w:p w14:paraId="18B1AD2E" w14:textId="77777777" w:rsidR="00FC2B12" w:rsidRPr="007F4044" w:rsidRDefault="00FC2B12" w:rsidP="00934FC5">
            <w:pPr>
              <w:tabs>
                <w:tab w:val="left" w:pos="450"/>
              </w:tabs>
              <w:ind w:right="-108"/>
              <w:rPr>
                <w:rFonts w:ascii="Arial" w:hAnsi="Arial" w:cs="Arial"/>
                <w:sz w:val="18"/>
                <w:szCs w:val="18"/>
              </w:rPr>
            </w:pPr>
            <w:r w:rsidRPr="007F4044">
              <w:rPr>
                <w:rFonts w:ascii="Arial" w:hAnsi="Arial" w:cs="Arial"/>
                <w:sz w:val="18"/>
                <w:szCs w:val="18"/>
              </w:rPr>
              <w:t>1D, 2</w:t>
            </w:r>
          </w:p>
        </w:tc>
        <w:tc>
          <w:tcPr>
            <w:tcW w:w="4950" w:type="dxa"/>
          </w:tcPr>
          <w:p w14:paraId="734D7B13" w14:textId="77777777" w:rsidR="00FC2B12" w:rsidRPr="007F4044" w:rsidRDefault="00FC2B12" w:rsidP="00934FC5">
            <w:pPr>
              <w:rPr>
                <w:rFonts w:ascii="Arial" w:hAnsi="Arial" w:cs="Arial"/>
                <w:sz w:val="18"/>
                <w:szCs w:val="18"/>
                <w:vertAlign w:val="superscript"/>
              </w:rPr>
            </w:pPr>
            <w:r w:rsidRPr="007F4044">
              <w:rPr>
                <w:rFonts w:ascii="Arial" w:hAnsi="Arial" w:cs="Arial"/>
                <w:sz w:val="18"/>
                <w:szCs w:val="18"/>
              </w:rPr>
              <w:t xml:space="preserve">Relative Intensity of target (-fold change </w:t>
            </w:r>
            <w:proofErr w:type="spellStart"/>
            <w:r w:rsidRPr="007F4044">
              <w:rPr>
                <w:rFonts w:ascii="Arial" w:hAnsi="Arial" w:cs="Arial"/>
                <w:sz w:val="18"/>
                <w:szCs w:val="18"/>
              </w:rPr>
              <w:t>vs</w:t>
            </w:r>
            <w:proofErr w:type="spellEnd"/>
            <w:r w:rsidRPr="007F4044">
              <w:rPr>
                <w:rFonts w:ascii="Arial" w:hAnsi="Arial" w:cs="Arial"/>
                <w:sz w:val="18"/>
                <w:szCs w:val="18"/>
              </w:rPr>
              <w:t xml:space="preserve"> control) </w:t>
            </w:r>
            <w:r w:rsidRPr="007F4044">
              <w:rPr>
                <w:rFonts w:ascii="Arial" w:hAnsi="Arial" w:cs="Arial"/>
                <w:sz w:val="18"/>
                <w:szCs w:val="18"/>
                <w:vertAlign w:val="superscript"/>
              </w:rPr>
              <w:t>D</w:t>
            </w:r>
          </w:p>
        </w:tc>
        <w:tc>
          <w:tcPr>
            <w:tcW w:w="5310" w:type="dxa"/>
          </w:tcPr>
          <w:p w14:paraId="7E777F09"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Change in relative intensity </w:t>
            </w:r>
            <w:proofErr w:type="spellStart"/>
            <w:r w:rsidRPr="007F4044">
              <w:rPr>
                <w:rFonts w:ascii="Arial" w:hAnsi="Arial" w:cs="Arial"/>
                <w:sz w:val="18"/>
                <w:szCs w:val="18"/>
              </w:rPr>
              <w:t>vs</w:t>
            </w:r>
            <w:proofErr w:type="spellEnd"/>
            <w:r w:rsidRPr="007F4044">
              <w:rPr>
                <w:rFonts w:ascii="Arial" w:hAnsi="Arial" w:cs="Arial"/>
                <w:sz w:val="18"/>
                <w:szCs w:val="18"/>
              </w:rPr>
              <w:t xml:space="preserve"> control</w:t>
            </w:r>
          </w:p>
        </w:tc>
      </w:tr>
      <w:tr w:rsidR="00FC2B12" w:rsidRPr="007F4044" w14:paraId="6F8B2956" w14:textId="77777777" w:rsidTr="00934FC5">
        <w:tc>
          <w:tcPr>
            <w:tcW w:w="648" w:type="dxa"/>
          </w:tcPr>
          <w:p w14:paraId="550D0C1E" w14:textId="77777777" w:rsidR="00FC2B12" w:rsidRPr="007F4044" w:rsidRDefault="00FC2B12" w:rsidP="00934FC5">
            <w:pPr>
              <w:ind w:right="99"/>
              <w:rPr>
                <w:rFonts w:ascii="Arial" w:hAnsi="Arial" w:cs="Arial"/>
                <w:sz w:val="18"/>
                <w:szCs w:val="18"/>
              </w:rPr>
            </w:pPr>
          </w:p>
        </w:tc>
        <w:tc>
          <w:tcPr>
            <w:tcW w:w="4950" w:type="dxa"/>
          </w:tcPr>
          <w:p w14:paraId="7096C73E" w14:textId="77777777" w:rsidR="00FC2B12" w:rsidRPr="007F4044" w:rsidRDefault="00FC2B12" w:rsidP="00934FC5">
            <w:pPr>
              <w:ind w:firstLine="252"/>
              <w:rPr>
                <w:rFonts w:ascii="Arial" w:hAnsi="Arial" w:cs="Arial"/>
                <w:b/>
                <w:i/>
                <w:sz w:val="18"/>
                <w:szCs w:val="18"/>
              </w:rPr>
            </w:pPr>
            <w:r w:rsidRPr="007F4044">
              <w:rPr>
                <w:rFonts w:ascii="Arial" w:hAnsi="Arial" w:cs="Arial"/>
                <w:b/>
                <w:i/>
                <w:sz w:val="18"/>
                <w:szCs w:val="18"/>
              </w:rPr>
              <w:t>Tissue target measures</w:t>
            </w:r>
          </w:p>
        </w:tc>
        <w:tc>
          <w:tcPr>
            <w:tcW w:w="5310" w:type="dxa"/>
          </w:tcPr>
          <w:p w14:paraId="63668863" w14:textId="77777777" w:rsidR="00FC2B12" w:rsidRPr="007F4044" w:rsidRDefault="00FC2B12" w:rsidP="00934FC5">
            <w:pPr>
              <w:rPr>
                <w:rFonts w:ascii="Arial" w:hAnsi="Arial" w:cs="Arial"/>
                <w:sz w:val="18"/>
                <w:szCs w:val="18"/>
              </w:rPr>
            </w:pPr>
            <w:r w:rsidRPr="007F4044">
              <w:rPr>
                <w:rFonts w:ascii="Arial" w:hAnsi="Arial" w:cs="Arial"/>
                <w:b/>
                <w:i/>
                <w:sz w:val="18"/>
                <w:szCs w:val="18"/>
              </w:rPr>
              <w:t>Tissue target measures</w:t>
            </w:r>
          </w:p>
        </w:tc>
      </w:tr>
      <w:tr w:rsidR="00FC2B12" w:rsidRPr="007F4044" w14:paraId="673B7C38" w14:textId="77777777" w:rsidTr="00934FC5">
        <w:tc>
          <w:tcPr>
            <w:tcW w:w="648" w:type="dxa"/>
          </w:tcPr>
          <w:p w14:paraId="48BDAD3F"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1A</w:t>
            </w:r>
          </w:p>
        </w:tc>
        <w:tc>
          <w:tcPr>
            <w:tcW w:w="4950" w:type="dxa"/>
          </w:tcPr>
          <w:p w14:paraId="2FAC1E08" w14:textId="77777777" w:rsidR="00FC2B12" w:rsidRPr="007F4044" w:rsidRDefault="00FC2B12" w:rsidP="00934FC5">
            <w:pPr>
              <w:rPr>
                <w:rFonts w:ascii="Arial" w:hAnsi="Arial" w:cs="Arial"/>
                <w:sz w:val="18"/>
                <w:szCs w:val="18"/>
                <w:vertAlign w:val="superscript"/>
              </w:rPr>
            </w:pPr>
            <w:r w:rsidRPr="007F4044">
              <w:rPr>
                <w:rFonts w:ascii="Arial" w:hAnsi="Arial" w:cs="Arial"/>
                <w:sz w:val="18"/>
                <w:szCs w:val="18"/>
              </w:rPr>
              <w:t xml:space="preserve">Relative Intensity of target (-fold change </w:t>
            </w:r>
            <w:proofErr w:type="spellStart"/>
            <w:r w:rsidRPr="007F4044">
              <w:rPr>
                <w:rFonts w:ascii="Arial" w:hAnsi="Arial" w:cs="Arial"/>
                <w:sz w:val="18"/>
                <w:szCs w:val="18"/>
              </w:rPr>
              <w:t>vs</w:t>
            </w:r>
            <w:proofErr w:type="spellEnd"/>
            <w:r w:rsidRPr="007F4044">
              <w:rPr>
                <w:rFonts w:ascii="Arial" w:hAnsi="Arial" w:cs="Arial"/>
                <w:sz w:val="18"/>
                <w:szCs w:val="18"/>
              </w:rPr>
              <w:t xml:space="preserve"> control) </w:t>
            </w:r>
            <w:r w:rsidRPr="007F4044">
              <w:rPr>
                <w:rFonts w:ascii="Arial" w:hAnsi="Arial" w:cs="Arial"/>
                <w:sz w:val="18"/>
                <w:szCs w:val="18"/>
                <w:vertAlign w:val="superscript"/>
              </w:rPr>
              <w:t>E</w:t>
            </w:r>
          </w:p>
        </w:tc>
        <w:tc>
          <w:tcPr>
            <w:tcW w:w="5310" w:type="dxa"/>
          </w:tcPr>
          <w:p w14:paraId="7908F211"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Change in relative intensity </w:t>
            </w:r>
            <w:proofErr w:type="spellStart"/>
            <w:r w:rsidRPr="007F4044">
              <w:rPr>
                <w:rFonts w:ascii="Arial" w:hAnsi="Arial" w:cs="Arial"/>
                <w:sz w:val="18"/>
                <w:szCs w:val="18"/>
              </w:rPr>
              <w:t>vs</w:t>
            </w:r>
            <w:proofErr w:type="spellEnd"/>
            <w:r w:rsidRPr="007F4044">
              <w:rPr>
                <w:rFonts w:ascii="Arial" w:hAnsi="Arial" w:cs="Arial"/>
                <w:sz w:val="18"/>
                <w:szCs w:val="18"/>
              </w:rPr>
              <w:t xml:space="preserve"> control</w:t>
            </w:r>
          </w:p>
        </w:tc>
      </w:tr>
      <w:tr w:rsidR="00FC2B12" w:rsidRPr="007F4044" w14:paraId="716EE9DF" w14:textId="77777777" w:rsidTr="00934FC5">
        <w:tc>
          <w:tcPr>
            <w:tcW w:w="648" w:type="dxa"/>
          </w:tcPr>
          <w:p w14:paraId="70196EE5" w14:textId="77777777" w:rsidR="00FC2B12" w:rsidRPr="007F4044" w:rsidRDefault="00FC2B12" w:rsidP="00934FC5">
            <w:pPr>
              <w:ind w:right="99"/>
              <w:rPr>
                <w:rFonts w:ascii="Arial" w:hAnsi="Arial" w:cs="Arial"/>
                <w:b/>
                <w:color w:val="000000" w:themeColor="text1"/>
                <w:sz w:val="18"/>
                <w:szCs w:val="18"/>
              </w:rPr>
            </w:pPr>
          </w:p>
        </w:tc>
        <w:tc>
          <w:tcPr>
            <w:tcW w:w="4950" w:type="dxa"/>
          </w:tcPr>
          <w:p w14:paraId="1AC03F61"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D. TOLERABILITY MEASURES</w:t>
            </w:r>
          </w:p>
        </w:tc>
        <w:tc>
          <w:tcPr>
            <w:tcW w:w="5310" w:type="dxa"/>
          </w:tcPr>
          <w:p w14:paraId="5C4C2D33" w14:textId="77777777" w:rsidR="00FC2B12" w:rsidRPr="007F4044" w:rsidRDefault="00FC2B12" w:rsidP="00934FC5">
            <w:pPr>
              <w:rPr>
                <w:rFonts w:ascii="Arial" w:hAnsi="Arial" w:cs="Arial"/>
                <w:sz w:val="18"/>
                <w:szCs w:val="18"/>
              </w:rPr>
            </w:pPr>
            <w:r w:rsidRPr="007F4044">
              <w:rPr>
                <w:rFonts w:ascii="Arial" w:hAnsi="Arial" w:cs="Arial"/>
                <w:b/>
                <w:color w:val="000000" w:themeColor="text1"/>
                <w:sz w:val="18"/>
                <w:szCs w:val="18"/>
              </w:rPr>
              <w:t>C. TOLERABILITY ENDPOINTS</w:t>
            </w:r>
          </w:p>
        </w:tc>
      </w:tr>
      <w:tr w:rsidR="00FC2B12" w:rsidRPr="007F4044" w14:paraId="64FD3D1F" w14:textId="77777777" w:rsidTr="00934FC5">
        <w:tc>
          <w:tcPr>
            <w:tcW w:w="648" w:type="dxa"/>
          </w:tcPr>
          <w:p w14:paraId="470F02E0"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 2</w:t>
            </w:r>
          </w:p>
        </w:tc>
        <w:tc>
          <w:tcPr>
            <w:tcW w:w="4950" w:type="dxa"/>
          </w:tcPr>
          <w:p w14:paraId="25EE36C0" w14:textId="77777777" w:rsidR="00FC2B12" w:rsidRPr="007F4044" w:rsidRDefault="00FC2B12" w:rsidP="00934FC5">
            <w:pPr>
              <w:rPr>
                <w:rFonts w:ascii="Arial" w:hAnsi="Arial" w:cs="Arial"/>
                <w:sz w:val="18"/>
                <w:szCs w:val="18"/>
              </w:rPr>
            </w:pPr>
            <w:r w:rsidRPr="007F4044">
              <w:rPr>
                <w:rFonts w:ascii="Arial" w:hAnsi="Arial" w:cs="Arial"/>
                <w:sz w:val="18"/>
                <w:szCs w:val="18"/>
              </w:rPr>
              <w:t>Survival, time course</w:t>
            </w:r>
          </w:p>
        </w:tc>
        <w:tc>
          <w:tcPr>
            <w:tcW w:w="5310" w:type="dxa"/>
          </w:tcPr>
          <w:p w14:paraId="3EB72264" w14:textId="77777777" w:rsidR="00FC2B12" w:rsidRPr="007F4044" w:rsidRDefault="00FC2B12" w:rsidP="00934FC5">
            <w:pPr>
              <w:ind w:left="-108"/>
              <w:rPr>
                <w:rFonts w:ascii="Arial" w:hAnsi="Arial" w:cs="Arial"/>
                <w:sz w:val="18"/>
                <w:szCs w:val="18"/>
              </w:rPr>
            </w:pPr>
            <w:r w:rsidRPr="007F4044">
              <w:rPr>
                <w:rFonts w:ascii="Arial" w:hAnsi="Arial" w:cs="Arial"/>
                <w:b/>
                <w:i/>
                <w:sz w:val="18"/>
                <w:szCs w:val="18"/>
              </w:rPr>
              <w:t>Survival rate</w:t>
            </w:r>
            <w:r w:rsidRPr="007F4044">
              <w:rPr>
                <w:rFonts w:ascii="Arial" w:hAnsi="Arial" w:cs="Arial"/>
                <w:sz w:val="18"/>
                <w:szCs w:val="18"/>
              </w:rPr>
              <w:t xml:space="preserve"> at end of 1</w:t>
            </w:r>
            <w:r w:rsidRPr="007F4044">
              <w:rPr>
                <w:rFonts w:ascii="Arial" w:hAnsi="Arial" w:cs="Arial"/>
                <w:sz w:val="18"/>
                <w:szCs w:val="18"/>
                <w:vertAlign w:val="superscript"/>
              </w:rPr>
              <w:t>st</w:t>
            </w:r>
            <w:r w:rsidRPr="007F4044">
              <w:rPr>
                <w:rFonts w:ascii="Arial" w:hAnsi="Arial" w:cs="Arial"/>
                <w:sz w:val="18"/>
                <w:szCs w:val="18"/>
              </w:rPr>
              <w:t xml:space="preserve"> week, 7mo, 12mo post-TBI.</w:t>
            </w:r>
          </w:p>
          <w:p w14:paraId="12AF2A7A"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Reduction in survival rate </w:t>
            </w:r>
            <w:proofErr w:type="spellStart"/>
            <w:r w:rsidRPr="007F4044">
              <w:rPr>
                <w:rFonts w:ascii="Arial" w:hAnsi="Arial" w:cs="Arial"/>
                <w:sz w:val="18"/>
                <w:szCs w:val="18"/>
              </w:rPr>
              <w:t>vs</w:t>
            </w:r>
            <w:proofErr w:type="spellEnd"/>
            <w:r w:rsidRPr="007F4044">
              <w:rPr>
                <w:rFonts w:ascii="Arial" w:hAnsi="Arial" w:cs="Arial"/>
                <w:sz w:val="18"/>
                <w:szCs w:val="18"/>
              </w:rPr>
              <w:t xml:space="preserve"> vehicle: </w:t>
            </w:r>
            <w:r w:rsidRPr="007F4044">
              <w:rPr>
                <w:rFonts w:ascii="Arial" w:hAnsi="Arial" w:cs="Arial"/>
                <w:b/>
                <w:sz w:val="18"/>
                <w:szCs w:val="18"/>
              </w:rPr>
              <w:t>NO GO</w:t>
            </w:r>
          </w:p>
        </w:tc>
      </w:tr>
      <w:tr w:rsidR="00FC2B12" w:rsidRPr="007F4044" w14:paraId="163FA0B5" w14:textId="77777777" w:rsidTr="00934FC5">
        <w:tc>
          <w:tcPr>
            <w:tcW w:w="648" w:type="dxa"/>
          </w:tcPr>
          <w:p w14:paraId="621EADF2"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2</w:t>
            </w:r>
          </w:p>
        </w:tc>
        <w:tc>
          <w:tcPr>
            <w:tcW w:w="4950" w:type="dxa"/>
          </w:tcPr>
          <w:p w14:paraId="4E03F507" w14:textId="77777777" w:rsidR="00FC2B12" w:rsidRPr="007F4044" w:rsidRDefault="00FC2B12" w:rsidP="00934FC5">
            <w:pPr>
              <w:rPr>
                <w:rFonts w:ascii="Arial" w:hAnsi="Arial" w:cs="Arial"/>
                <w:sz w:val="18"/>
                <w:szCs w:val="18"/>
              </w:rPr>
            </w:pPr>
            <w:proofErr w:type="spellStart"/>
            <w:r w:rsidRPr="007F4044">
              <w:rPr>
                <w:rFonts w:ascii="Arial" w:hAnsi="Arial" w:cs="Arial"/>
                <w:sz w:val="18"/>
                <w:szCs w:val="18"/>
              </w:rPr>
              <w:t>Neuroscore</w:t>
            </w:r>
            <w:proofErr w:type="spellEnd"/>
            <w:r w:rsidRPr="007F4044">
              <w:rPr>
                <w:rFonts w:ascii="Arial" w:hAnsi="Arial" w:cs="Arial"/>
                <w:sz w:val="18"/>
                <w:szCs w:val="18"/>
              </w:rPr>
              <w:t>, time course (baseline, 2d, 7d, 15d)</w:t>
            </w:r>
          </w:p>
        </w:tc>
        <w:tc>
          <w:tcPr>
            <w:tcW w:w="5310" w:type="dxa"/>
          </w:tcPr>
          <w:p w14:paraId="08DBFEC3"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Change in </w:t>
            </w:r>
            <w:proofErr w:type="spellStart"/>
            <w:r w:rsidRPr="007F4044">
              <w:rPr>
                <w:rFonts w:ascii="Arial" w:hAnsi="Arial" w:cs="Arial"/>
                <w:sz w:val="18"/>
                <w:szCs w:val="18"/>
              </w:rPr>
              <w:t>Neuroscore</w:t>
            </w:r>
            <w:proofErr w:type="spellEnd"/>
            <w:r w:rsidRPr="007F4044">
              <w:rPr>
                <w:rFonts w:ascii="Arial" w:hAnsi="Arial" w:cs="Arial"/>
                <w:sz w:val="18"/>
                <w:szCs w:val="18"/>
              </w:rPr>
              <w:t>, time-adjusted.</w:t>
            </w:r>
          </w:p>
          <w:p w14:paraId="7AC943EC"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Reduction in time-adjusted </w:t>
            </w:r>
            <w:proofErr w:type="spellStart"/>
            <w:r w:rsidRPr="007F4044">
              <w:rPr>
                <w:rFonts w:ascii="Arial" w:hAnsi="Arial" w:cs="Arial"/>
                <w:sz w:val="18"/>
                <w:szCs w:val="18"/>
              </w:rPr>
              <w:t>Neuroscore</w:t>
            </w:r>
            <w:proofErr w:type="spellEnd"/>
            <w:r w:rsidRPr="007F4044">
              <w:rPr>
                <w:rFonts w:ascii="Arial" w:hAnsi="Arial" w:cs="Arial"/>
                <w:sz w:val="18"/>
                <w:szCs w:val="18"/>
              </w:rPr>
              <w:t xml:space="preserve"> </w:t>
            </w:r>
            <w:proofErr w:type="spellStart"/>
            <w:r w:rsidRPr="007F4044">
              <w:rPr>
                <w:rFonts w:ascii="Arial" w:hAnsi="Arial" w:cs="Arial"/>
                <w:sz w:val="18"/>
                <w:szCs w:val="18"/>
              </w:rPr>
              <w:t>vs</w:t>
            </w:r>
            <w:proofErr w:type="spellEnd"/>
            <w:r w:rsidRPr="007F4044">
              <w:rPr>
                <w:rFonts w:ascii="Arial" w:hAnsi="Arial" w:cs="Arial"/>
                <w:sz w:val="18"/>
                <w:szCs w:val="18"/>
              </w:rPr>
              <w:t xml:space="preserve"> vehicle:</w:t>
            </w:r>
            <w:r w:rsidRPr="007F4044">
              <w:rPr>
                <w:rFonts w:ascii="Arial" w:hAnsi="Arial" w:cs="Arial"/>
                <w:b/>
                <w:sz w:val="18"/>
                <w:szCs w:val="18"/>
              </w:rPr>
              <w:t xml:space="preserve"> NO GO</w:t>
            </w:r>
          </w:p>
        </w:tc>
      </w:tr>
      <w:tr w:rsidR="00FC2B12" w:rsidRPr="007F4044" w14:paraId="54424CE3" w14:textId="77777777" w:rsidTr="00934FC5">
        <w:tc>
          <w:tcPr>
            <w:tcW w:w="648" w:type="dxa"/>
          </w:tcPr>
          <w:p w14:paraId="22050FDB" w14:textId="77777777" w:rsidR="00FC2B12" w:rsidRPr="007F4044" w:rsidRDefault="00FC2B12" w:rsidP="00934FC5">
            <w:pPr>
              <w:ind w:right="99"/>
              <w:rPr>
                <w:rFonts w:ascii="Arial" w:hAnsi="Arial" w:cs="Arial"/>
                <w:sz w:val="18"/>
                <w:szCs w:val="18"/>
              </w:rPr>
            </w:pPr>
            <w:r w:rsidRPr="007F4044">
              <w:rPr>
                <w:rFonts w:ascii="Arial" w:hAnsi="Arial" w:cs="Arial"/>
                <w:sz w:val="18"/>
                <w:szCs w:val="18"/>
              </w:rPr>
              <w:t>1B, 2</w:t>
            </w:r>
          </w:p>
        </w:tc>
        <w:tc>
          <w:tcPr>
            <w:tcW w:w="4950" w:type="dxa"/>
          </w:tcPr>
          <w:p w14:paraId="373DFEB4" w14:textId="77777777" w:rsidR="00FC2B12" w:rsidRPr="007F4044" w:rsidRDefault="00FC2B12" w:rsidP="00934FC5">
            <w:pPr>
              <w:rPr>
                <w:rFonts w:ascii="Arial" w:hAnsi="Arial" w:cs="Arial"/>
                <w:sz w:val="18"/>
                <w:szCs w:val="18"/>
              </w:rPr>
            </w:pPr>
            <w:r w:rsidRPr="007F4044">
              <w:rPr>
                <w:rFonts w:ascii="Arial" w:hAnsi="Arial" w:cs="Arial"/>
                <w:sz w:val="18"/>
                <w:szCs w:val="18"/>
              </w:rPr>
              <w:t>Body Conditioning Score (BCS)</w:t>
            </w:r>
          </w:p>
        </w:tc>
        <w:tc>
          <w:tcPr>
            <w:tcW w:w="5310" w:type="dxa"/>
          </w:tcPr>
          <w:p w14:paraId="6061176E"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 </w:t>
            </w:r>
            <w:proofErr w:type="gramStart"/>
            <w:r w:rsidRPr="007F4044">
              <w:rPr>
                <w:rFonts w:ascii="Arial" w:hAnsi="Arial" w:cs="Arial"/>
                <w:sz w:val="18"/>
                <w:szCs w:val="18"/>
              </w:rPr>
              <w:t>of</w:t>
            </w:r>
            <w:proofErr w:type="gramEnd"/>
            <w:r w:rsidRPr="007F4044">
              <w:rPr>
                <w:rFonts w:ascii="Arial" w:hAnsi="Arial" w:cs="Arial"/>
                <w:sz w:val="18"/>
                <w:szCs w:val="18"/>
              </w:rPr>
              <w:t xml:space="preserve"> Rats with BCS ≤2 , time adjusted</w:t>
            </w:r>
          </w:p>
          <w:p w14:paraId="07CCC137" w14:textId="77777777" w:rsidR="00FC2B12" w:rsidRPr="007F4044" w:rsidRDefault="00FC2B12" w:rsidP="00934FC5">
            <w:pPr>
              <w:ind w:left="-108"/>
              <w:rPr>
                <w:rFonts w:ascii="Arial" w:hAnsi="Arial" w:cs="Arial"/>
                <w:b/>
                <w:i/>
                <w:sz w:val="18"/>
                <w:szCs w:val="18"/>
              </w:rPr>
            </w:pPr>
            <w:r w:rsidRPr="007F4044">
              <w:rPr>
                <w:rFonts w:ascii="Arial" w:hAnsi="Arial" w:cs="Arial"/>
                <w:b/>
                <w:i/>
                <w:sz w:val="18"/>
                <w:szCs w:val="18"/>
              </w:rPr>
              <w:t xml:space="preserve">BCS of 2 is a </w:t>
            </w:r>
            <w:proofErr w:type="spellStart"/>
            <w:r w:rsidRPr="007F4044">
              <w:rPr>
                <w:rFonts w:ascii="Arial" w:hAnsi="Arial" w:cs="Arial"/>
                <w:b/>
                <w:i/>
                <w:sz w:val="18"/>
                <w:szCs w:val="18"/>
              </w:rPr>
              <w:t>criterium</w:t>
            </w:r>
            <w:proofErr w:type="spellEnd"/>
            <w:r w:rsidRPr="007F4044">
              <w:rPr>
                <w:rFonts w:ascii="Arial" w:hAnsi="Arial" w:cs="Arial"/>
                <w:b/>
                <w:i/>
                <w:sz w:val="18"/>
                <w:szCs w:val="18"/>
              </w:rPr>
              <w:t xml:space="preserve"> for euthanasia</w:t>
            </w:r>
          </w:p>
          <w:p w14:paraId="551CFDD2" w14:textId="77777777" w:rsidR="00FC2B12" w:rsidRPr="007F4044" w:rsidRDefault="00FC2B12" w:rsidP="00934FC5">
            <w:pPr>
              <w:ind w:left="-108"/>
              <w:rPr>
                <w:rFonts w:ascii="Arial" w:hAnsi="Arial" w:cs="Arial"/>
                <w:sz w:val="18"/>
                <w:szCs w:val="18"/>
              </w:rPr>
            </w:pPr>
            <w:r w:rsidRPr="007F4044">
              <w:rPr>
                <w:rFonts w:ascii="Arial" w:hAnsi="Arial" w:cs="Arial"/>
                <w:sz w:val="18"/>
                <w:szCs w:val="18"/>
              </w:rPr>
              <w:t xml:space="preserve">Increase in % of rats with BCS ≤2 </w:t>
            </w:r>
            <w:proofErr w:type="spellStart"/>
            <w:r w:rsidRPr="007F4044">
              <w:rPr>
                <w:rFonts w:ascii="Arial" w:hAnsi="Arial" w:cs="Arial"/>
                <w:sz w:val="18"/>
                <w:szCs w:val="18"/>
              </w:rPr>
              <w:t>vs</w:t>
            </w:r>
            <w:proofErr w:type="spellEnd"/>
            <w:r w:rsidRPr="007F4044">
              <w:rPr>
                <w:rFonts w:ascii="Arial" w:hAnsi="Arial" w:cs="Arial"/>
                <w:sz w:val="18"/>
                <w:szCs w:val="18"/>
              </w:rPr>
              <w:t xml:space="preserve"> vehicle: </w:t>
            </w:r>
            <w:r w:rsidRPr="007F4044">
              <w:rPr>
                <w:rFonts w:ascii="Arial" w:hAnsi="Arial" w:cs="Arial"/>
                <w:b/>
                <w:sz w:val="18"/>
                <w:szCs w:val="18"/>
              </w:rPr>
              <w:t>NO GO</w:t>
            </w:r>
          </w:p>
        </w:tc>
      </w:tr>
      <w:tr w:rsidR="00FC2B12" w:rsidRPr="007F4044" w14:paraId="3D4B5EDF" w14:textId="77777777" w:rsidTr="00934FC5">
        <w:trPr>
          <w:trHeight w:val="116"/>
        </w:trPr>
        <w:tc>
          <w:tcPr>
            <w:tcW w:w="10908" w:type="dxa"/>
            <w:gridSpan w:val="3"/>
            <w:shd w:val="clear" w:color="auto" w:fill="DBE5F1" w:themeFill="accent1" w:themeFillTint="33"/>
          </w:tcPr>
          <w:p w14:paraId="0E8C7403" w14:textId="77777777" w:rsidR="00FC2B12" w:rsidRPr="007F4044" w:rsidRDefault="00FC2B12" w:rsidP="00934FC5">
            <w:pPr>
              <w:rPr>
                <w:rFonts w:ascii="Arial" w:hAnsi="Arial" w:cs="Arial"/>
                <w:b/>
                <w:i/>
                <w:sz w:val="18"/>
                <w:szCs w:val="18"/>
              </w:rPr>
            </w:pPr>
            <w:r w:rsidRPr="007F4044">
              <w:rPr>
                <w:rFonts w:ascii="Arial" w:hAnsi="Arial" w:cs="Arial"/>
                <w:b/>
                <w:i/>
                <w:sz w:val="18"/>
                <w:szCs w:val="18"/>
              </w:rPr>
              <w:t>From Aim 1 to Aim 2  (with input by DSMB, Public Engagement Core, Consultants):</w:t>
            </w:r>
          </w:p>
        </w:tc>
      </w:tr>
      <w:tr w:rsidR="00FC2B12" w:rsidRPr="007F4044" w14:paraId="1A32DF62" w14:textId="77777777" w:rsidTr="00934FC5">
        <w:trPr>
          <w:trHeight w:val="611"/>
        </w:trPr>
        <w:tc>
          <w:tcPr>
            <w:tcW w:w="10908" w:type="dxa"/>
            <w:gridSpan w:val="3"/>
          </w:tcPr>
          <w:p w14:paraId="0F836B4E" w14:textId="77777777" w:rsidR="00FC2B12" w:rsidRPr="007F4044" w:rsidRDefault="00FC2B12" w:rsidP="00934FC5">
            <w:pPr>
              <w:rPr>
                <w:rFonts w:ascii="Arial" w:hAnsi="Arial" w:cs="Arial"/>
                <w:i/>
                <w:sz w:val="18"/>
                <w:szCs w:val="18"/>
              </w:rPr>
            </w:pPr>
            <w:r w:rsidRPr="007F4044">
              <w:rPr>
                <w:rFonts w:ascii="Arial" w:hAnsi="Arial" w:cs="Arial"/>
                <w:b/>
                <w:i/>
                <w:sz w:val="18"/>
                <w:szCs w:val="18"/>
              </w:rPr>
              <w:t>GO CRITERIA</w:t>
            </w:r>
            <w:r w:rsidRPr="007F4044">
              <w:rPr>
                <w:rFonts w:ascii="Arial" w:hAnsi="Arial" w:cs="Arial"/>
                <w:i/>
                <w:sz w:val="18"/>
                <w:szCs w:val="18"/>
              </w:rPr>
              <w:t xml:space="preserve">: (A) best performance on endpoints of EEG / plasma biomarkers validated by </w:t>
            </w:r>
            <w:r w:rsidRPr="007F4044">
              <w:rPr>
                <w:rFonts w:ascii="Arial" w:hAnsi="Arial" w:cs="Arial"/>
                <w:b/>
                <w:i/>
                <w:sz w:val="18"/>
                <w:szCs w:val="18"/>
              </w:rPr>
              <w:t>Projects 1 and 2</w:t>
            </w:r>
            <w:r w:rsidRPr="007F4044">
              <w:rPr>
                <w:rFonts w:ascii="Arial" w:hAnsi="Arial" w:cs="Arial"/>
                <w:i/>
                <w:sz w:val="18"/>
                <w:szCs w:val="18"/>
              </w:rPr>
              <w:t>, (B) best tolerability, (C) evidence of target relevance / engagement of known target.</w:t>
            </w:r>
          </w:p>
          <w:p w14:paraId="3FB83E17" w14:textId="77777777" w:rsidR="00FC2B12" w:rsidRPr="007F4044" w:rsidRDefault="00FC2B12" w:rsidP="00934FC5">
            <w:pPr>
              <w:jc w:val="both"/>
              <w:rPr>
                <w:rFonts w:ascii="Arial" w:hAnsi="Arial" w:cs="Arial"/>
                <w:i/>
                <w:sz w:val="18"/>
                <w:szCs w:val="18"/>
              </w:rPr>
            </w:pPr>
            <w:r w:rsidRPr="007F4044">
              <w:rPr>
                <w:rFonts w:ascii="Arial" w:hAnsi="Arial" w:cs="Arial"/>
                <w:b/>
                <w:i/>
                <w:sz w:val="18"/>
                <w:szCs w:val="18"/>
              </w:rPr>
              <w:t xml:space="preserve">NO GO CRITERIA: </w:t>
            </w:r>
            <w:r w:rsidRPr="007F4044">
              <w:rPr>
                <w:rFonts w:ascii="Arial" w:hAnsi="Arial" w:cs="Arial"/>
                <w:i/>
                <w:sz w:val="18"/>
                <w:szCs w:val="18"/>
              </w:rPr>
              <w:t>(A) fails 1 tolerability endpoint, (B) lack of target relevance/engagement of known target (Aim 1A-B).</w:t>
            </w:r>
          </w:p>
        </w:tc>
      </w:tr>
      <w:tr w:rsidR="00FC2B12" w:rsidRPr="007F4044" w14:paraId="0AA14CE4" w14:textId="77777777" w:rsidTr="00934FC5">
        <w:trPr>
          <w:trHeight w:val="242"/>
        </w:trPr>
        <w:tc>
          <w:tcPr>
            <w:tcW w:w="10908" w:type="dxa"/>
            <w:gridSpan w:val="3"/>
            <w:shd w:val="clear" w:color="auto" w:fill="DBE5F1" w:themeFill="accent1" w:themeFillTint="33"/>
          </w:tcPr>
          <w:p w14:paraId="2CB08313" w14:textId="77777777" w:rsidR="00FC2B12" w:rsidRPr="007F4044" w:rsidRDefault="00FC2B12" w:rsidP="00934FC5">
            <w:pPr>
              <w:jc w:val="both"/>
              <w:rPr>
                <w:rFonts w:ascii="Arial" w:hAnsi="Arial" w:cs="Arial"/>
                <w:b/>
                <w:i/>
                <w:sz w:val="18"/>
                <w:szCs w:val="18"/>
              </w:rPr>
            </w:pPr>
            <w:r w:rsidRPr="007F4044">
              <w:rPr>
                <w:rFonts w:ascii="Arial" w:hAnsi="Arial" w:cs="Arial"/>
                <w:b/>
                <w:i/>
                <w:sz w:val="18"/>
                <w:szCs w:val="18"/>
              </w:rPr>
              <w:t>From Aim 2 to clinical trial (with input by DSMB, Public Engagement Core, Consultants):</w:t>
            </w:r>
          </w:p>
        </w:tc>
      </w:tr>
      <w:tr w:rsidR="00FC2B12" w:rsidRPr="007F4044" w14:paraId="470F44D4" w14:textId="77777777" w:rsidTr="00934FC5">
        <w:trPr>
          <w:trHeight w:val="548"/>
        </w:trPr>
        <w:tc>
          <w:tcPr>
            <w:tcW w:w="10908" w:type="dxa"/>
            <w:gridSpan w:val="3"/>
          </w:tcPr>
          <w:p w14:paraId="690F8A43" w14:textId="77777777" w:rsidR="00FC2B12" w:rsidRPr="007F4044" w:rsidRDefault="00FC2B12" w:rsidP="00934FC5">
            <w:pPr>
              <w:ind w:left="-90"/>
              <w:rPr>
                <w:rFonts w:ascii="Arial" w:hAnsi="Arial" w:cs="Arial"/>
                <w:i/>
                <w:sz w:val="18"/>
                <w:szCs w:val="18"/>
              </w:rPr>
            </w:pPr>
            <w:r w:rsidRPr="007F4044">
              <w:rPr>
                <w:rFonts w:ascii="Arial" w:hAnsi="Arial" w:cs="Arial"/>
                <w:b/>
                <w:i/>
                <w:sz w:val="18"/>
                <w:szCs w:val="18"/>
              </w:rPr>
              <w:t>GO CRITERIA</w:t>
            </w:r>
            <w:r w:rsidRPr="007F4044">
              <w:rPr>
                <w:rFonts w:ascii="Arial" w:hAnsi="Arial" w:cs="Arial"/>
                <w:i/>
                <w:sz w:val="18"/>
                <w:szCs w:val="18"/>
              </w:rPr>
              <w:t xml:space="preserve">: (A) best performance on primary efficacy endpoints, </w:t>
            </w:r>
            <w:r w:rsidRPr="007F4044">
              <w:rPr>
                <w:rFonts w:ascii="Arial" w:hAnsi="Arial" w:cs="Arial"/>
                <w:b/>
                <w:i/>
                <w:sz w:val="18"/>
                <w:szCs w:val="18"/>
              </w:rPr>
              <w:t>AND</w:t>
            </w:r>
            <w:r w:rsidRPr="007F4044">
              <w:rPr>
                <w:rFonts w:ascii="Arial" w:hAnsi="Arial" w:cs="Arial"/>
                <w:i/>
                <w:sz w:val="18"/>
                <w:szCs w:val="18"/>
              </w:rPr>
              <w:t xml:space="preserve"> (B) best performance on endpoints on EEG / plasma biomarkers validated by </w:t>
            </w:r>
            <w:r w:rsidRPr="007F4044">
              <w:rPr>
                <w:rFonts w:ascii="Arial" w:hAnsi="Arial" w:cs="Arial"/>
                <w:b/>
                <w:i/>
                <w:sz w:val="18"/>
                <w:szCs w:val="18"/>
              </w:rPr>
              <w:t>Projects 1 and 2</w:t>
            </w:r>
            <w:r w:rsidRPr="007F4044">
              <w:rPr>
                <w:rFonts w:ascii="Arial" w:hAnsi="Arial" w:cs="Arial"/>
                <w:i/>
                <w:sz w:val="18"/>
                <w:szCs w:val="18"/>
              </w:rPr>
              <w:t xml:space="preserve"> (Year 3), (C) best tolerability, (D) evidence of target relevance / engagement of known target.</w:t>
            </w:r>
          </w:p>
          <w:p w14:paraId="14381877" w14:textId="77777777" w:rsidR="00FC2B12" w:rsidRPr="007F4044" w:rsidRDefault="00FC2B12" w:rsidP="00934FC5">
            <w:pPr>
              <w:ind w:left="-90"/>
              <w:rPr>
                <w:rFonts w:ascii="Arial" w:hAnsi="Arial" w:cs="Arial"/>
                <w:i/>
                <w:sz w:val="18"/>
                <w:szCs w:val="18"/>
              </w:rPr>
            </w:pPr>
            <w:r w:rsidRPr="007F4044">
              <w:rPr>
                <w:rFonts w:ascii="Arial" w:hAnsi="Arial" w:cs="Arial"/>
                <w:b/>
                <w:i/>
                <w:sz w:val="18"/>
                <w:szCs w:val="18"/>
              </w:rPr>
              <w:t xml:space="preserve">NO GO CRITERIA: </w:t>
            </w:r>
            <w:r w:rsidRPr="007F4044">
              <w:rPr>
                <w:rFonts w:ascii="Arial" w:hAnsi="Arial" w:cs="Arial"/>
                <w:i/>
                <w:sz w:val="18"/>
                <w:szCs w:val="18"/>
              </w:rPr>
              <w:t>(A) failure to meet 1 tolerability endpoint,</w:t>
            </w:r>
          </w:p>
        </w:tc>
      </w:tr>
      <w:tr w:rsidR="00FC2B12" w:rsidRPr="007F4044" w14:paraId="5B067E06" w14:textId="77777777" w:rsidTr="00934FC5">
        <w:tc>
          <w:tcPr>
            <w:tcW w:w="10908" w:type="dxa"/>
            <w:gridSpan w:val="3"/>
          </w:tcPr>
          <w:p w14:paraId="2FD04A50" w14:textId="77777777" w:rsidR="00FC2B12" w:rsidRPr="007F4044" w:rsidRDefault="00FC2B12" w:rsidP="00934FC5">
            <w:pPr>
              <w:rPr>
                <w:rFonts w:ascii="Arial" w:hAnsi="Arial" w:cs="Arial"/>
                <w:b/>
                <w:sz w:val="18"/>
                <w:szCs w:val="18"/>
              </w:rPr>
            </w:pPr>
            <w:r w:rsidRPr="007F4044">
              <w:rPr>
                <w:rFonts w:ascii="Arial" w:hAnsi="Arial" w:cs="Arial"/>
                <w:b/>
                <w:sz w:val="18"/>
                <w:szCs w:val="18"/>
              </w:rPr>
              <w:t>EXPLANATIONS OF ENDPOINTS:</w:t>
            </w:r>
          </w:p>
          <w:p w14:paraId="64BFBBF9" w14:textId="77777777" w:rsidR="00FC2B12" w:rsidRPr="007F4044" w:rsidRDefault="00FC2B12" w:rsidP="00934FC5">
            <w:pPr>
              <w:jc w:val="both"/>
              <w:rPr>
                <w:rFonts w:ascii="Arial" w:hAnsi="Arial" w:cs="Arial"/>
                <w:color w:val="000000" w:themeColor="text1"/>
                <w:sz w:val="18"/>
                <w:szCs w:val="18"/>
              </w:rPr>
            </w:pPr>
            <w:r w:rsidRPr="007F4044">
              <w:rPr>
                <w:rFonts w:ascii="Arial" w:hAnsi="Arial" w:cs="Arial"/>
                <w:sz w:val="18"/>
                <w:szCs w:val="18"/>
                <w:vertAlign w:val="superscript"/>
              </w:rPr>
              <w:t>A</w:t>
            </w:r>
            <w:r w:rsidRPr="007F4044">
              <w:rPr>
                <w:rFonts w:ascii="Arial" w:hAnsi="Arial" w:cs="Arial"/>
                <w:sz w:val="18"/>
                <w:szCs w:val="18"/>
              </w:rPr>
              <w:t xml:space="preserve">: </w:t>
            </w:r>
            <w:r w:rsidRPr="007F4044">
              <w:rPr>
                <w:rFonts w:ascii="Arial" w:hAnsi="Arial" w:cs="Arial"/>
                <w:i/>
                <w:sz w:val="18"/>
                <w:szCs w:val="18"/>
              </w:rPr>
              <w:t>RR</w:t>
            </w:r>
            <w:r w:rsidRPr="007F4044">
              <w:rPr>
                <w:rFonts w:ascii="Arial" w:hAnsi="Arial" w:cs="Arial"/>
                <w:i/>
                <w:sz w:val="18"/>
                <w:szCs w:val="18"/>
                <w:vertAlign w:val="subscript"/>
              </w:rPr>
              <w:t>50%</w:t>
            </w:r>
            <w:r w:rsidRPr="007F4044">
              <w:rPr>
                <w:rFonts w:ascii="Arial" w:hAnsi="Arial" w:cs="Arial"/>
                <w:i/>
                <w:sz w:val="18"/>
                <w:szCs w:val="18"/>
              </w:rPr>
              <w:t>-</w:t>
            </w:r>
            <w:r w:rsidRPr="007F4044">
              <w:rPr>
                <w:rFonts w:ascii="Arial" w:hAnsi="Arial" w:cs="Arial"/>
                <w:i/>
                <w:color w:val="000000" w:themeColor="text1"/>
                <w:sz w:val="18"/>
                <w:szCs w:val="18"/>
              </w:rPr>
              <w:t xml:space="preserve"> (Seizure-freedom):  </w:t>
            </w:r>
            <w:r w:rsidRPr="007F4044">
              <w:rPr>
                <w:rFonts w:ascii="Arial" w:hAnsi="Arial" w:cs="Arial"/>
                <w:color w:val="000000" w:themeColor="text1"/>
                <w:sz w:val="18"/>
                <w:szCs w:val="18"/>
              </w:rPr>
              <w:t xml:space="preserve">Reduction in </w:t>
            </w:r>
            <w:r>
              <w:rPr>
                <w:rFonts w:ascii="Arial" w:hAnsi="Arial" w:cs="Arial"/>
                <w:color w:val="000000" w:themeColor="text1"/>
                <w:sz w:val="18"/>
                <w:szCs w:val="18"/>
              </w:rPr>
              <w:t>proportion of rats with epilepsy</w:t>
            </w:r>
            <w:r w:rsidRPr="007F4044">
              <w:rPr>
                <w:rFonts w:ascii="Arial" w:hAnsi="Arial" w:cs="Arial"/>
                <w:color w:val="000000" w:themeColor="text1"/>
                <w:sz w:val="18"/>
                <w:szCs w:val="18"/>
              </w:rPr>
              <w:t xml:space="preserve"> by ≥50% </w:t>
            </w:r>
            <w:proofErr w:type="spellStart"/>
            <w:r w:rsidRPr="007F4044">
              <w:rPr>
                <w:rFonts w:ascii="Arial" w:hAnsi="Arial" w:cs="Arial"/>
                <w:color w:val="000000" w:themeColor="text1"/>
                <w:sz w:val="18"/>
                <w:szCs w:val="18"/>
              </w:rPr>
              <w:t>vs</w:t>
            </w:r>
            <w:proofErr w:type="spellEnd"/>
            <w:r w:rsidRPr="007F4044">
              <w:rPr>
                <w:rFonts w:ascii="Arial" w:hAnsi="Arial" w:cs="Arial"/>
                <w:color w:val="000000" w:themeColor="text1"/>
                <w:sz w:val="18"/>
                <w:szCs w:val="18"/>
              </w:rPr>
              <w:t xml:space="preserve"> vehicle-treated of same </w:t>
            </w:r>
            <w:proofErr w:type="spellStart"/>
            <w:r w:rsidRPr="007F4044">
              <w:rPr>
                <w:rFonts w:ascii="Arial" w:hAnsi="Arial" w:cs="Arial"/>
                <w:color w:val="000000" w:themeColor="text1"/>
                <w:sz w:val="18"/>
                <w:szCs w:val="18"/>
              </w:rPr>
              <w:t>timepoint</w:t>
            </w:r>
            <w:proofErr w:type="spellEnd"/>
          </w:p>
          <w:p w14:paraId="2A9B224A" w14:textId="77777777" w:rsidR="00FC2B12" w:rsidRPr="007F4044" w:rsidRDefault="00FC2B12" w:rsidP="00934FC5">
            <w:pPr>
              <w:jc w:val="both"/>
              <w:rPr>
                <w:rFonts w:ascii="Arial" w:hAnsi="Arial" w:cs="Arial"/>
                <w:sz w:val="18"/>
                <w:szCs w:val="18"/>
              </w:rPr>
            </w:pPr>
            <w:r w:rsidRPr="007F4044">
              <w:rPr>
                <w:rFonts w:ascii="Arial" w:hAnsi="Arial" w:cs="Arial"/>
                <w:sz w:val="18"/>
                <w:szCs w:val="18"/>
                <w:vertAlign w:val="superscript"/>
              </w:rPr>
              <w:t xml:space="preserve">B: </w:t>
            </w:r>
            <w:r w:rsidRPr="007F4044">
              <w:rPr>
                <w:rFonts w:ascii="Arial" w:hAnsi="Arial" w:cs="Arial"/>
                <w:i/>
                <w:sz w:val="18"/>
                <w:szCs w:val="18"/>
              </w:rPr>
              <w:t>RR</w:t>
            </w:r>
            <w:r w:rsidRPr="007F4044">
              <w:rPr>
                <w:rFonts w:ascii="Arial" w:hAnsi="Arial" w:cs="Arial"/>
                <w:i/>
                <w:sz w:val="18"/>
                <w:szCs w:val="18"/>
                <w:vertAlign w:val="subscript"/>
              </w:rPr>
              <w:t>50%</w:t>
            </w:r>
            <w:r w:rsidRPr="007F4044">
              <w:rPr>
                <w:rFonts w:ascii="Arial" w:hAnsi="Arial" w:cs="Arial"/>
                <w:i/>
                <w:sz w:val="18"/>
                <w:szCs w:val="18"/>
              </w:rPr>
              <w:t>-</w:t>
            </w:r>
            <w:r w:rsidRPr="007F4044">
              <w:rPr>
                <w:rFonts w:ascii="Arial" w:hAnsi="Arial" w:cs="Arial"/>
                <w:i/>
                <w:color w:val="000000" w:themeColor="text1"/>
                <w:sz w:val="18"/>
                <w:szCs w:val="18"/>
              </w:rPr>
              <w:t xml:space="preserve"> (</w:t>
            </w:r>
            <w:r w:rsidRPr="007F4044">
              <w:rPr>
                <w:rFonts w:ascii="Arial" w:hAnsi="Arial" w:cs="Arial"/>
                <w:i/>
                <w:sz w:val="18"/>
                <w:szCs w:val="18"/>
              </w:rPr>
              <w:t xml:space="preserve">Seizure duration): </w:t>
            </w:r>
            <w:r w:rsidRPr="007F4044">
              <w:rPr>
                <w:rFonts w:ascii="Arial" w:hAnsi="Arial" w:cs="Arial"/>
                <w:sz w:val="18"/>
                <w:szCs w:val="18"/>
              </w:rPr>
              <w:t>Reduction in seizure duration by ≥50%</w:t>
            </w:r>
            <w:r w:rsidRPr="007F4044">
              <w:rPr>
                <w:rFonts w:ascii="Arial" w:hAnsi="Arial" w:cs="Arial"/>
                <w:color w:val="000000" w:themeColor="text1"/>
                <w:sz w:val="18"/>
                <w:szCs w:val="18"/>
              </w:rPr>
              <w:t xml:space="preserve"> </w:t>
            </w:r>
            <w:proofErr w:type="spellStart"/>
            <w:r w:rsidRPr="007F4044">
              <w:rPr>
                <w:rFonts w:ascii="Arial" w:hAnsi="Arial" w:cs="Arial"/>
                <w:color w:val="000000" w:themeColor="text1"/>
                <w:sz w:val="18"/>
                <w:szCs w:val="18"/>
              </w:rPr>
              <w:t>vs</w:t>
            </w:r>
            <w:proofErr w:type="spellEnd"/>
            <w:r w:rsidRPr="007F4044">
              <w:rPr>
                <w:rFonts w:ascii="Arial" w:hAnsi="Arial" w:cs="Arial"/>
                <w:color w:val="000000" w:themeColor="text1"/>
                <w:sz w:val="18"/>
                <w:szCs w:val="18"/>
              </w:rPr>
              <w:t xml:space="preserve"> vehicle-treated of same </w:t>
            </w:r>
            <w:proofErr w:type="spellStart"/>
            <w:r w:rsidRPr="007F4044">
              <w:rPr>
                <w:rFonts w:ascii="Arial" w:hAnsi="Arial" w:cs="Arial"/>
                <w:color w:val="000000" w:themeColor="text1"/>
                <w:sz w:val="18"/>
                <w:szCs w:val="18"/>
              </w:rPr>
              <w:t>timepoint</w:t>
            </w:r>
            <w:proofErr w:type="spellEnd"/>
          </w:p>
          <w:p w14:paraId="1C7F3AC4" w14:textId="77777777" w:rsidR="00FC2B12" w:rsidRPr="007F4044" w:rsidRDefault="00FC2B12" w:rsidP="00934FC5">
            <w:pPr>
              <w:jc w:val="both"/>
              <w:rPr>
                <w:rFonts w:ascii="Arial" w:hAnsi="Arial" w:cs="Arial"/>
                <w:color w:val="000000" w:themeColor="text1"/>
                <w:sz w:val="18"/>
                <w:szCs w:val="18"/>
              </w:rPr>
            </w:pPr>
            <w:r w:rsidRPr="007F4044">
              <w:rPr>
                <w:rFonts w:ascii="Arial" w:hAnsi="Arial" w:cs="Arial"/>
                <w:sz w:val="18"/>
                <w:szCs w:val="18"/>
                <w:vertAlign w:val="superscript"/>
              </w:rPr>
              <w:t>C</w:t>
            </w:r>
            <w:r w:rsidRPr="007F4044">
              <w:rPr>
                <w:rFonts w:ascii="Arial" w:hAnsi="Arial" w:cs="Arial"/>
                <w:sz w:val="18"/>
                <w:szCs w:val="18"/>
              </w:rPr>
              <w:t xml:space="preserve">: </w:t>
            </w:r>
            <w:r w:rsidRPr="007F4044">
              <w:rPr>
                <w:rFonts w:ascii="Arial" w:hAnsi="Arial" w:cs="Arial"/>
                <w:i/>
                <w:sz w:val="18"/>
                <w:szCs w:val="18"/>
              </w:rPr>
              <w:t>RR</w:t>
            </w:r>
            <w:r w:rsidRPr="007F4044">
              <w:rPr>
                <w:rFonts w:ascii="Arial" w:hAnsi="Arial" w:cs="Arial"/>
                <w:i/>
                <w:sz w:val="18"/>
                <w:szCs w:val="18"/>
                <w:vertAlign w:val="subscript"/>
              </w:rPr>
              <w:t>50%</w:t>
            </w:r>
            <w:r w:rsidRPr="007F4044">
              <w:rPr>
                <w:rFonts w:ascii="Arial" w:hAnsi="Arial" w:cs="Arial"/>
                <w:i/>
                <w:sz w:val="18"/>
                <w:szCs w:val="18"/>
              </w:rPr>
              <w:t>-(Seizure frequency</w:t>
            </w:r>
            <w:r w:rsidRPr="007F4044">
              <w:rPr>
                <w:rFonts w:ascii="Arial" w:hAnsi="Arial" w:cs="Arial"/>
                <w:sz w:val="18"/>
                <w:szCs w:val="18"/>
              </w:rPr>
              <w:t>): Reduction in seizure frequency by ≥50%</w:t>
            </w:r>
            <w:r w:rsidRPr="007F4044">
              <w:rPr>
                <w:rFonts w:ascii="Arial" w:hAnsi="Arial" w:cs="Arial"/>
                <w:color w:val="000000" w:themeColor="text1"/>
                <w:sz w:val="18"/>
                <w:szCs w:val="18"/>
              </w:rPr>
              <w:t xml:space="preserve"> </w:t>
            </w:r>
            <w:proofErr w:type="spellStart"/>
            <w:r w:rsidRPr="007F4044">
              <w:rPr>
                <w:rFonts w:ascii="Arial" w:hAnsi="Arial" w:cs="Arial"/>
                <w:color w:val="000000" w:themeColor="text1"/>
                <w:sz w:val="18"/>
                <w:szCs w:val="18"/>
              </w:rPr>
              <w:t>vs</w:t>
            </w:r>
            <w:proofErr w:type="spellEnd"/>
            <w:r w:rsidRPr="007F4044">
              <w:rPr>
                <w:rFonts w:ascii="Arial" w:hAnsi="Arial" w:cs="Arial"/>
                <w:color w:val="000000" w:themeColor="text1"/>
                <w:sz w:val="18"/>
                <w:szCs w:val="18"/>
              </w:rPr>
              <w:t xml:space="preserve"> vehicle-treated of same </w:t>
            </w:r>
            <w:proofErr w:type="spellStart"/>
            <w:r w:rsidRPr="007F4044">
              <w:rPr>
                <w:rFonts w:ascii="Arial" w:hAnsi="Arial" w:cs="Arial"/>
                <w:color w:val="000000" w:themeColor="text1"/>
                <w:sz w:val="18"/>
                <w:szCs w:val="18"/>
              </w:rPr>
              <w:t>timepoint</w:t>
            </w:r>
            <w:proofErr w:type="spellEnd"/>
          </w:p>
          <w:p w14:paraId="57FE286D" w14:textId="77777777" w:rsidR="00FC2B12" w:rsidRPr="007F4044" w:rsidRDefault="00FC2B12" w:rsidP="00934FC5">
            <w:pPr>
              <w:jc w:val="both"/>
              <w:rPr>
                <w:rFonts w:ascii="Arial" w:hAnsi="Arial" w:cs="Arial"/>
                <w:sz w:val="18"/>
                <w:szCs w:val="18"/>
              </w:rPr>
            </w:pPr>
            <w:r w:rsidRPr="007F4044">
              <w:rPr>
                <w:rFonts w:ascii="Arial" w:hAnsi="Arial" w:cs="Arial"/>
                <w:sz w:val="18"/>
                <w:szCs w:val="18"/>
                <w:vertAlign w:val="superscript"/>
              </w:rPr>
              <w:t>D</w:t>
            </w:r>
            <w:r w:rsidRPr="007F4044">
              <w:rPr>
                <w:rFonts w:ascii="Arial" w:hAnsi="Arial" w:cs="Arial"/>
                <w:sz w:val="18"/>
                <w:szCs w:val="18"/>
              </w:rPr>
              <w:t xml:space="preserve">: </w:t>
            </w:r>
            <w:r w:rsidRPr="007F4044">
              <w:rPr>
                <w:rFonts w:ascii="Arial" w:hAnsi="Arial" w:cs="Arial"/>
                <w:b/>
                <w:i/>
                <w:sz w:val="18"/>
                <w:szCs w:val="18"/>
              </w:rPr>
              <w:t>Plasma targets</w:t>
            </w:r>
            <w:r w:rsidRPr="007F4044">
              <w:rPr>
                <w:rFonts w:ascii="Arial" w:hAnsi="Arial" w:cs="Arial"/>
                <w:sz w:val="18"/>
                <w:szCs w:val="18"/>
              </w:rPr>
              <w:t xml:space="preserve"> include: (1) </w:t>
            </w:r>
            <w:r w:rsidRPr="007F4044">
              <w:rPr>
                <w:rFonts w:ascii="Arial" w:hAnsi="Arial" w:cs="Arial"/>
                <w:sz w:val="18"/>
                <w:szCs w:val="18"/>
                <w:u w:val="single"/>
              </w:rPr>
              <w:t>Protein targets for</w:t>
            </w:r>
            <w:r w:rsidRPr="007F4044">
              <w:rPr>
                <w:rFonts w:ascii="Arial" w:hAnsi="Arial" w:cs="Arial"/>
                <w:sz w:val="18"/>
                <w:szCs w:val="18"/>
              </w:rPr>
              <w:t xml:space="preserve">: </w:t>
            </w:r>
            <w:r w:rsidRPr="007F4044">
              <w:rPr>
                <w:rFonts w:ascii="Arial" w:hAnsi="Arial" w:cs="Arial"/>
                <w:i/>
                <w:sz w:val="18"/>
                <w:szCs w:val="18"/>
              </w:rPr>
              <w:t>Neuronal and glial cell death</w:t>
            </w:r>
            <w:r w:rsidRPr="007F4044">
              <w:rPr>
                <w:rFonts w:ascii="Arial" w:hAnsi="Arial" w:cs="Arial"/>
                <w:sz w:val="18"/>
                <w:szCs w:val="18"/>
              </w:rPr>
              <w:t xml:space="preserve"> (NSE, neuron specific </w:t>
            </w:r>
            <w:proofErr w:type="spellStart"/>
            <w:r w:rsidRPr="007F4044">
              <w:rPr>
                <w:rFonts w:ascii="Arial" w:hAnsi="Arial" w:cs="Arial"/>
                <w:sz w:val="18"/>
                <w:szCs w:val="18"/>
              </w:rPr>
              <w:t>enolase</w:t>
            </w:r>
            <w:proofErr w:type="spellEnd"/>
            <w:r w:rsidRPr="007F4044">
              <w:rPr>
                <w:rFonts w:ascii="Arial" w:hAnsi="Arial" w:cs="Arial"/>
                <w:sz w:val="18"/>
                <w:szCs w:val="18"/>
              </w:rPr>
              <w:t xml:space="preserve">; CK-BB, </w:t>
            </w:r>
            <w:proofErr w:type="spellStart"/>
            <w:r w:rsidRPr="007F4044">
              <w:rPr>
                <w:rFonts w:ascii="Arial" w:hAnsi="Arial" w:cs="Arial"/>
                <w:sz w:val="18"/>
                <w:szCs w:val="18"/>
              </w:rPr>
              <w:t>creatine</w:t>
            </w:r>
            <w:proofErr w:type="spellEnd"/>
            <w:r w:rsidRPr="007F4044">
              <w:rPr>
                <w:rFonts w:ascii="Arial" w:hAnsi="Arial" w:cs="Arial"/>
                <w:sz w:val="18"/>
                <w:szCs w:val="18"/>
              </w:rPr>
              <w:t xml:space="preserve"> kinase BB; S100B, S100 calcium binding protein B; GFAP, glial </w:t>
            </w:r>
            <w:proofErr w:type="spellStart"/>
            <w:r w:rsidRPr="007F4044">
              <w:rPr>
                <w:rFonts w:ascii="Arial" w:hAnsi="Arial" w:cs="Arial"/>
                <w:sz w:val="18"/>
                <w:szCs w:val="18"/>
              </w:rPr>
              <w:t>fibrillary</w:t>
            </w:r>
            <w:proofErr w:type="spellEnd"/>
            <w:r w:rsidRPr="007F4044">
              <w:rPr>
                <w:rFonts w:ascii="Arial" w:hAnsi="Arial" w:cs="Arial"/>
                <w:sz w:val="18"/>
                <w:szCs w:val="18"/>
              </w:rPr>
              <w:t xml:space="preserve"> acidic protein; MBP, myelin basic protein); A</w:t>
            </w:r>
            <w:r w:rsidRPr="007F4044">
              <w:rPr>
                <w:rFonts w:ascii="Arial" w:hAnsi="Arial" w:cs="Arial"/>
                <w:i/>
                <w:sz w:val="18"/>
                <w:szCs w:val="18"/>
              </w:rPr>
              <w:t>xonal Injury</w:t>
            </w:r>
            <w:r w:rsidRPr="007F4044">
              <w:rPr>
                <w:rFonts w:ascii="Arial" w:hAnsi="Arial" w:cs="Arial"/>
                <w:sz w:val="18"/>
                <w:szCs w:val="18"/>
              </w:rPr>
              <w:t xml:space="preserve"> (Tau; P-tau; NF-H, </w:t>
            </w:r>
            <w:proofErr w:type="spellStart"/>
            <w:r w:rsidRPr="007F4044">
              <w:rPr>
                <w:rFonts w:ascii="Arial" w:hAnsi="Arial" w:cs="Arial"/>
                <w:sz w:val="18"/>
                <w:szCs w:val="18"/>
              </w:rPr>
              <w:t>neurofilament</w:t>
            </w:r>
            <w:proofErr w:type="spellEnd"/>
            <w:r w:rsidRPr="007F4044">
              <w:rPr>
                <w:rFonts w:ascii="Arial" w:hAnsi="Arial" w:cs="Arial"/>
                <w:sz w:val="18"/>
                <w:szCs w:val="18"/>
              </w:rPr>
              <w:t xml:space="preserve">-H; SNTF, </w:t>
            </w:r>
            <w:proofErr w:type="spellStart"/>
            <w:r w:rsidRPr="007F4044">
              <w:rPr>
                <w:rFonts w:ascii="Arial" w:hAnsi="Arial" w:cs="Arial"/>
                <w:sz w:val="18"/>
                <w:szCs w:val="18"/>
              </w:rPr>
              <w:t>calpain</w:t>
            </w:r>
            <w:proofErr w:type="spellEnd"/>
            <w:r w:rsidRPr="007F4044">
              <w:rPr>
                <w:rFonts w:ascii="Arial" w:hAnsi="Arial" w:cs="Arial"/>
                <w:sz w:val="18"/>
                <w:szCs w:val="18"/>
              </w:rPr>
              <w:t xml:space="preserve">-derived </w:t>
            </w:r>
            <w:r w:rsidRPr="0037175C">
              <w:rPr>
                <w:rFonts w:ascii="Symbol" w:hAnsi="Symbol" w:cs="Arial"/>
                <w:sz w:val="18"/>
                <w:szCs w:val="18"/>
              </w:rPr>
              <w:t></w:t>
            </w:r>
            <w:r w:rsidRPr="007F4044">
              <w:rPr>
                <w:rFonts w:ascii="Arial" w:hAnsi="Arial" w:cs="Arial"/>
                <w:sz w:val="18"/>
                <w:szCs w:val="18"/>
              </w:rPr>
              <w:t xml:space="preserve">-II </w:t>
            </w:r>
            <w:proofErr w:type="spellStart"/>
            <w:r w:rsidRPr="007F4044">
              <w:rPr>
                <w:rFonts w:ascii="Arial" w:hAnsi="Arial" w:cs="Arial"/>
                <w:sz w:val="18"/>
                <w:szCs w:val="18"/>
              </w:rPr>
              <w:t>spectrin</w:t>
            </w:r>
            <w:proofErr w:type="spellEnd"/>
            <w:r w:rsidRPr="007F4044">
              <w:rPr>
                <w:rFonts w:ascii="Arial" w:hAnsi="Arial" w:cs="Arial"/>
                <w:sz w:val="18"/>
                <w:szCs w:val="18"/>
              </w:rPr>
              <w:t xml:space="preserve"> N -terminal fragment); </w:t>
            </w:r>
            <w:r w:rsidRPr="007F4044">
              <w:rPr>
                <w:rFonts w:ascii="Arial" w:hAnsi="Arial" w:cs="Arial"/>
                <w:i/>
                <w:sz w:val="18"/>
                <w:szCs w:val="18"/>
              </w:rPr>
              <w:t>Inflammation</w:t>
            </w:r>
            <w:r w:rsidRPr="007F4044">
              <w:rPr>
                <w:rFonts w:ascii="Arial" w:hAnsi="Arial" w:cs="Arial"/>
                <w:sz w:val="18"/>
                <w:szCs w:val="18"/>
              </w:rPr>
              <w:t xml:space="preserve"> (IL-1</w:t>
            </w:r>
            <w:r w:rsidRPr="007F4044">
              <w:rPr>
                <w:rFonts w:ascii="Symbol" w:hAnsi="Symbol" w:cs="Arial"/>
                <w:sz w:val="18"/>
                <w:szCs w:val="18"/>
              </w:rPr>
              <w:t></w:t>
            </w:r>
            <w:r w:rsidRPr="007F4044">
              <w:rPr>
                <w:rFonts w:ascii="Symbol" w:hAnsi="Symbol" w:cs="Arial"/>
                <w:sz w:val="18"/>
                <w:szCs w:val="18"/>
              </w:rPr>
              <w:t></w:t>
            </w:r>
            <w:r w:rsidRPr="007F4044">
              <w:rPr>
                <w:rFonts w:ascii="Arial" w:hAnsi="Arial" w:cs="Arial"/>
                <w:sz w:val="18"/>
                <w:szCs w:val="18"/>
              </w:rPr>
              <w:t xml:space="preserve"> IL-6, interleukin-6; IL-8, interleukin-8; TNF-</w:t>
            </w:r>
            <w:r w:rsidRPr="007F4044">
              <w:rPr>
                <w:rFonts w:ascii="Symbol" w:hAnsi="Symbol" w:cs="Arial"/>
                <w:sz w:val="18"/>
                <w:szCs w:val="18"/>
              </w:rPr>
              <w:t></w:t>
            </w:r>
            <w:r w:rsidRPr="007F4044">
              <w:rPr>
                <w:rFonts w:ascii="Arial" w:hAnsi="Arial" w:cs="Arial"/>
                <w:sz w:val="18"/>
                <w:szCs w:val="18"/>
              </w:rPr>
              <w:t>, tumor necrosis factor alpha; IFN-</w:t>
            </w:r>
            <w:r w:rsidRPr="007F4044">
              <w:rPr>
                <w:rFonts w:ascii="Symbol" w:hAnsi="Symbol" w:cs="Arial"/>
                <w:sz w:val="18"/>
                <w:szCs w:val="18"/>
              </w:rPr>
              <w:t></w:t>
            </w:r>
            <w:r w:rsidRPr="007F4044">
              <w:rPr>
                <w:rFonts w:ascii="Arial" w:hAnsi="Arial" w:cs="Arial"/>
                <w:sz w:val="18"/>
                <w:szCs w:val="18"/>
              </w:rPr>
              <w:t xml:space="preserve">, interferon gamma); </w:t>
            </w:r>
            <w:r w:rsidRPr="007F4044">
              <w:rPr>
                <w:rFonts w:ascii="Arial" w:hAnsi="Arial" w:cs="Arial"/>
                <w:i/>
                <w:sz w:val="18"/>
                <w:szCs w:val="18"/>
              </w:rPr>
              <w:t>Metabolic Changes</w:t>
            </w:r>
            <w:r w:rsidRPr="007F4044">
              <w:rPr>
                <w:rFonts w:ascii="Arial" w:hAnsi="Arial" w:cs="Arial"/>
                <w:sz w:val="18"/>
                <w:szCs w:val="18"/>
              </w:rPr>
              <w:t xml:space="preserve"> (</w:t>
            </w:r>
            <w:proofErr w:type="spellStart"/>
            <w:r w:rsidRPr="007F4044">
              <w:rPr>
                <w:rFonts w:ascii="Arial" w:hAnsi="Arial" w:cs="Arial"/>
                <w:sz w:val="18"/>
                <w:szCs w:val="18"/>
              </w:rPr>
              <w:t>Ceruloplasmin</w:t>
            </w:r>
            <w:proofErr w:type="spellEnd"/>
            <w:r w:rsidRPr="007F4044">
              <w:rPr>
                <w:rFonts w:ascii="Arial" w:hAnsi="Arial" w:cs="Arial"/>
                <w:sz w:val="18"/>
                <w:szCs w:val="18"/>
              </w:rPr>
              <w:t xml:space="preserve">; HIF-1a, hypoxia-inducible factor 1 alpha). (2) </w:t>
            </w:r>
            <w:proofErr w:type="spellStart"/>
            <w:proofErr w:type="gramStart"/>
            <w:r w:rsidRPr="007F4044">
              <w:rPr>
                <w:rFonts w:ascii="Arial" w:hAnsi="Arial" w:cs="Arial"/>
                <w:sz w:val="18"/>
                <w:szCs w:val="18"/>
                <w:u w:val="single"/>
              </w:rPr>
              <w:t>miRNAs</w:t>
            </w:r>
            <w:proofErr w:type="spellEnd"/>
            <w:proofErr w:type="gramEnd"/>
            <w:r w:rsidRPr="007F4044">
              <w:rPr>
                <w:rFonts w:ascii="Arial" w:hAnsi="Arial" w:cs="Arial"/>
                <w:sz w:val="18"/>
                <w:szCs w:val="18"/>
                <w:u w:val="single"/>
              </w:rPr>
              <w:t>:</w:t>
            </w:r>
            <w:r w:rsidRPr="007F4044">
              <w:rPr>
                <w:rFonts w:ascii="Arial" w:hAnsi="Arial" w:cs="Arial"/>
                <w:sz w:val="18"/>
                <w:szCs w:val="18"/>
              </w:rPr>
              <w:t xml:space="preserve"> selection of </w:t>
            </w:r>
            <w:proofErr w:type="spellStart"/>
            <w:r w:rsidRPr="007F4044">
              <w:rPr>
                <w:rFonts w:ascii="Arial" w:hAnsi="Arial" w:cs="Arial"/>
                <w:sz w:val="18"/>
                <w:szCs w:val="18"/>
              </w:rPr>
              <w:t>miRNAs</w:t>
            </w:r>
            <w:proofErr w:type="spellEnd"/>
            <w:r w:rsidRPr="007F4044">
              <w:rPr>
                <w:rFonts w:ascii="Arial" w:hAnsi="Arial" w:cs="Arial"/>
                <w:sz w:val="18"/>
                <w:szCs w:val="18"/>
              </w:rPr>
              <w:t xml:space="preserve"> and power analysis will be done based on results of </w:t>
            </w:r>
            <w:r w:rsidRPr="006B5B47">
              <w:rPr>
                <w:rFonts w:ascii="Arial" w:hAnsi="Arial" w:cs="Arial"/>
                <w:i/>
                <w:sz w:val="18"/>
                <w:szCs w:val="18"/>
              </w:rPr>
              <w:t>Project 1</w:t>
            </w:r>
            <w:r w:rsidRPr="007F4044">
              <w:rPr>
                <w:rFonts w:ascii="Arial" w:hAnsi="Arial" w:cs="Arial"/>
                <w:sz w:val="18"/>
                <w:szCs w:val="18"/>
              </w:rPr>
              <w:t xml:space="preserve">. </w:t>
            </w:r>
          </w:p>
          <w:p w14:paraId="4C61B26B" w14:textId="77777777" w:rsidR="00FC2B12" w:rsidRPr="007F4044" w:rsidRDefault="00FC2B12" w:rsidP="00934FC5">
            <w:pPr>
              <w:widowControl w:val="0"/>
              <w:autoSpaceDE w:val="0"/>
              <w:autoSpaceDN w:val="0"/>
              <w:adjustRightInd w:val="0"/>
              <w:jc w:val="both"/>
              <w:rPr>
                <w:rFonts w:ascii="Arial" w:hAnsi="Arial" w:cs="Arial"/>
                <w:sz w:val="18"/>
                <w:szCs w:val="18"/>
              </w:rPr>
            </w:pPr>
            <w:r w:rsidRPr="007F4044">
              <w:rPr>
                <w:rFonts w:ascii="Arial" w:hAnsi="Arial" w:cs="Arial"/>
                <w:sz w:val="18"/>
                <w:szCs w:val="18"/>
                <w:vertAlign w:val="superscript"/>
              </w:rPr>
              <w:t>E</w:t>
            </w:r>
            <w:r w:rsidRPr="007F4044">
              <w:rPr>
                <w:rFonts w:ascii="Arial" w:hAnsi="Arial" w:cs="Arial"/>
                <w:sz w:val="18"/>
                <w:szCs w:val="18"/>
              </w:rPr>
              <w:t xml:space="preserve">: </w:t>
            </w:r>
            <w:r w:rsidRPr="007F4044">
              <w:rPr>
                <w:rFonts w:ascii="Arial" w:hAnsi="Arial" w:cs="Arial"/>
                <w:b/>
                <w:i/>
                <w:sz w:val="18"/>
                <w:szCs w:val="18"/>
              </w:rPr>
              <w:t>Tissue targets</w:t>
            </w:r>
            <w:r w:rsidRPr="007F4044">
              <w:rPr>
                <w:rFonts w:ascii="Arial" w:hAnsi="Arial" w:cs="Arial"/>
                <w:sz w:val="18"/>
                <w:szCs w:val="18"/>
              </w:rPr>
              <w:t xml:space="preserve"> will be as in </w:t>
            </w:r>
            <w:r w:rsidRPr="006B5B47">
              <w:rPr>
                <w:rFonts w:ascii="Arial" w:hAnsi="Arial"/>
                <w:b/>
                <w:sz w:val="18"/>
              </w:rPr>
              <w:t>Table 1</w:t>
            </w:r>
            <w:r w:rsidRPr="007F4044">
              <w:rPr>
                <w:rFonts w:ascii="Arial" w:hAnsi="Arial" w:cs="Arial"/>
                <w:sz w:val="18"/>
                <w:szCs w:val="18"/>
              </w:rPr>
              <w:t xml:space="preserve">. </w:t>
            </w:r>
          </w:p>
        </w:tc>
      </w:tr>
      <w:tr w:rsidR="00FC2B12" w:rsidRPr="007F4044" w14:paraId="3FBC5334" w14:textId="77777777" w:rsidTr="00934FC5">
        <w:tc>
          <w:tcPr>
            <w:tcW w:w="10908" w:type="dxa"/>
            <w:gridSpan w:val="3"/>
          </w:tcPr>
          <w:p w14:paraId="231D8D24" w14:textId="77777777" w:rsidR="00FC2B12" w:rsidRPr="007F4044" w:rsidRDefault="00FC2B12" w:rsidP="00934FC5">
            <w:pPr>
              <w:jc w:val="both"/>
              <w:rPr>
                <w:rFonts w:ascii="Arial" w:hAnsi="Arial" w:cs="Arial"/>
                <w:b/>
                <w:sz w:val="18"/>
                <w:szCs w:val="18"/>
              </w:rPr>
            </w:pPr>
            <w:r w:rsidRPr="007F4044">
              <w:rPr>
                <w:rFonts w:ascii="Arial" w:hAnsi="Arial" w:cs="Arial"/>
                <w:b/>
                <w:sz w:val="18"/>
                <w:szCs w:val="18"/>
              </w:rPr>
              <w:t xml:space="preserve">DEFINITIONS: </w:t>
            </w:r>
            <w:r w:rsidRPr="007F4044">
              <w:rPr>
                <w:rFonts w:ascii="Arial" w:hAnsi="Arial" w:cs="Arial"/>
                <w:sz w:val="18"/>
                <w:szCs w:val="18"/>
                <w:u w:val="single"/>
              </w:rPr>
              <w:t>Early seizures:</w:t>
            </w:r>
            <w:r w:rsidRPr="007F4044">
              <w:rPr>
                <w:rFonts w:ascii="Arial" w:hAnsi="Arial" w:cs="Arial"/>
                <w:sz w:val="18"/>
                <w:szCs w:val="18"/>
              </w:rPr>
              <w:t xml:space="preserve"> Seizures within the first 7 days post-TBI.   </w:t>
            </w:r>
            <w:r w:rsidRPr="007F4044">
              <w:rPr>
                <w:rFonts w:ascii="Arial" w:hAnsi="Arial" w:cs="Arial"/>
                <w:sz w:val="18"/>
                <w:szCs w:val="18"/>
                <w:u w:val="single"/>
              </w:rPr>
              <w:t>Late seizures</w:t>
            </w:r>
            <w:r w:rsidRPr="007F4044">
              <w:rPr>
                <w:rFonts w:ascii="Arial" w:hAnsi="Arial" w:cs="Arial"/>
                <w:sz w:val="18"/>
                <w:szCs w:val="18"/>
              </w:rPr>
              <w:t>: Seizures after the 7</w:t>
            </w:r>
            <w:r w:rsidRPr="007F4044">
              <w:rPr>
                <w:rFonts w:ascii="Arial" w:hAnsi="Arial" w:cs="Arial"/>
                <w:sz w:val="18"/>
                <w:szCs w:val="18"/>
                <w:vertAlign w:val="superscript"/>
              </w:rPr>
              <w:t>th</w:t>
            </w:r>
            <w:r w:rsidRPr="007F4044">
              <w:rPr>
                <w:rFonts w:ascii="Arial" w:hAnsi="Arial" w:cs="Arial"/>
                <w:sz w:val="18"/>
                <w:szCs w:val="18"/>
              </w:rPr>
              <w:t xml:space="preserve"> post-TBI day.</w:t>
            </w:r>
            <w:r w:rsidRPr="007F4044">
              <w:rPr>
                <w:rFonts w:ascii="Arial" w:hAnsi="Arial" w:cs="Arial"/>
                <w:b/>
                <w:sz w:val="18"/>
                <w:szCs w:val="18"/>
              </w:rPr>
              <w:t xml:space="preserve"> </w:t>
            </w:r>
            <w:r w:rsidRPr="007F4044">
              <w:rPr>
                <w:rFonts w:ascii="Arial" w:hAnsi="Arial" w:cs="Arial"/>
                <w:sz w:val="18"/>
                <w:szCs w:val="18"/>
                <w:u w:val="single"/>
              </w:rPr>
              <w:t>PTE</w:t>
            </w:r>
            <w:r w:rsidRPr="007F4044">
              <w:rPr>
                <w:rFonts w:ascii="Arial" w:hAnsi="Arial" w:cs="Arial"/>
                <w:sz w:val="18"/>
                <w:szCs w:val="18"/>
              </w:rPr>
              <w:t>: At least 1 late seizure after TBI.</w:t>
            </w:r>
            <w:r w:rsidRPr="007F4044">
              <w:rPr>
                <w:rFonts w:ascii="Arial" w:hAnsi="Arial" w:cs="Arial"/>
                <w:b/>
                <w:sz w:val="18"/>
                <w:szCs w:val="18"/>
              </w:rPr>
              <w:t xml:space="preserve"> </w:t>
            </w:r>
            <w:r w:rsidRPr="007F4044">
              <w:rPr>
                <w:rFonts w:ascii="Arial" w:hAnsi="Arial" w:cs="Arial"/>
                <w:sz w:val="18"/>
                <w:szCs w:val="18"/>
                <w:u w:val="single"/>
              </w:rPr>
              <w:t>Epileptiform Discharge (ED):</w:t>
            </w:r>
            <w:r w:rsidRPr="007F4044">
              <w:rPr>
                <w:rFonts w:ascii="Arial" w:hAnsi="Arial" w:cs="Arial"/>
                <w:sz w:val="18"/>
                <w:szCs w:val="18"/>
              </w:rPr>
              <w:t xml:space="preserve"> isolated spikes/ </w:t>
            </w:r>
            <w:proofErr w:type="spellStart"/>
            <w:r w:rsidRPr="007F4044">
              <w:rPr>
                <w:rFonts w:ascii="Arial" w:hAnsi="Arial" w:cs="Arial"/>
                <w:sz w:val="18"/>
                <w:szCs w:val="18"/>
              </w:rPr>
              <w:t>polyspikes</w:t>
            </w:r>
            <w:proofErr w:type="spellEnd"/>
            <w:r w:rsidRPr="007F4044">
              <w:rPr>
                <w:rFonts w:ascii="Arial" w:hAnsi="Arial" w:cs="Arial"/>
                <w:sz w:val="18"/>
                <w:szCs w:val="18"/>
              </w:rPr>
              <w:t>/ spike wave discharges (SWDs) with no clinical correlate.</w:t>
            </w:r>
            <w:r w:rsidRPr="007F4044">
              <w:rPr>
                <w:rFonts w:ascii="Arial" w:hAnsi="Arial"/>
                <w:sz w:val="18"/>
                <w:szCs w:val="18"/>
              </w:rPr>
              <w:t xml:space="preserve"> </w:t>
            </w:r>
            <w:r w:rsidRPr="007F4044">
              <w:rPr>
                <w:rFonts w:ascii="Arial" w:hAnsi="Arial"/>
                <w:sz w:val="18"/>
                <w:szCs w:val="18"/>
                <w:u w:val="single"/>
              </w:rPr>
              <w:t>Electrographic seizure 1:</w:t>
            </w:r>
            <w:r w:rsidRPr="007F4044">
              <w:rPr>
                <w:rFonts w:ascii="Arial" w:hAnsi="Arial"/>
                <w:sz w:val="18"/>
                <w:szCs w:val="18"/>
              </w:rPr>
              <w:t xml:space="preserve"> rhythmic spikes above baseline activity that rapidly progresses into high amplitude rhythmic spikes, spike-wave or </w:t>
            </w:r>
            <w:proofErr w:type="spellStart"/>
            <w:r w:rsidRPr="007F4044">
              <w:rPr>
                <w:rFonts w:ascii="Arial" w:hAnsi="Arial"/>
                <w:sz w:val="18"/>
                <w:szCs w:val="18"/>
              </w:rPr>
              <w:t>polyspike</w:t>
            </w:r>
            <w:proofErr w:type="spellEnd"/>
            <w:r w:rsidRPr="007F4044">
              <w:rPr>
                <w:rFonts w:ascii="Arial" w:hAnsi="Arial"/>
                <w:sz w:val="18"/>
                <w:szCs w:val="18"/>
              </w:rPr>
              <w:t xml:space="preserve">-wave complexes, and eventually regresses into arrhythmic spike-waves with decreasing amplitude lasting ≥10 s </w:t>
            </w:r>
            <w:hyperlink w:anchor="_ENREF_55" w:tooltip="Kharatishvili, 2006 #31809" w:history="1">
              <w:r w:rsidRPr="007F4044">
                <w:rPr>
                  <w:rFonts w:ascii="Arial" w:hAnsi="Arial"/>
                  <w:sz w:val="18"/>
                  <w:szCs w:val="18"/>
                </w:rPr>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rPr>
                  <w:rFonts w:ascii="Arial" w:hAnsi="Arial"/>
                  <w:sz w:val="18"/>
                  <w:szCs w:val="18"/>
                </w:rPr>
                <w:instrText xml:space="preserve"> ADDIN EN.CITE </w:instrText>
              </w:r>
              <w:r w:rsidRPr="007F4044">
                <w:rPr>
                  <w:rFonts w:ascii="Arial" w:hAnsi="Arial"/>
                  <w:sz w:val="18"/>
                  <w:szCs w:val="18"/>
                </w:rPr>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rPr>
                  <w:rFonts w:ascii="Arial" w:hAnsi="Arial"/>
                  <w:sz w:val="18"/>
                  <w:szCs w:val="18"/>
                </w:rPr>
                <w:instrText xml:space="preserve"> ADDIN EN.CITE.DATA </w:instrText>
              </w:r>
              <w:r w:rsidRPr="007F4044">
                <w:rPr>
                  <w:rFonts w:ascii="Arial" w:hAnsi="Arial"/>
                  <w:sz w:val="18"/>
                  <w:szCs w:val="18"/>
                </w:rPr>
              </w:r>
              <w:r w:rsidRPr="007F4044">
                <w:rPr>
                  <w:rFonts w:ascii="Arial" w:hAnsi="Arial"/>
                  <w:sz w:val="18"/>
                  <w:szCs w:val="18"/>
                </w:rPr>
                <w:fldChar w:fldCharType="end"/>
              </w:r>
              <w:r w:rsidRPr="007F4044">
                <w:rPr>
                  <w:rFonts w:ascii="Arial" w:hAnsi="Arial"/>
                  <w:sz w:val="18"/>
                  <w:szCs w:val="18"/>
                </w:rPr>
              </w:r>
              <w:r w:rsidRPr="007F4044">
                <w:rPr>
                  <w:rFonts w:ascii="Arial" w:hAnsi="Arial"/>
                  <w:sz w:val="18"/>
                  <w:szCs w:val="18"/>
                </w:rPr>
                <w:fldChar w:fldCharType="separate"/>
              </w:r>
              <w:r w:rsidRPr="007F4044">
                <w:rPr>
                  <w:rFonts w:ascii="Arial" w:hAnsi="Arial"/>
                  <w:noProof/>
                  <w:sz w:val="18"/>
                  <w:szCs w:val="18"/>
                  <w:vertAlign w:val="superscript"/>
                </w:rPr>
                <w:t>55</w:t>
              </w:r>
              <w:r w:rsidRPr="007F4044">
                <w:rPr>
                  <w:rFonts w:ascii="Arial" w:hAnsi="Arial"/>
                  <w:sz w:val="18"/>
                  <w:szCs w:val="18"/>
                </w:rPr>
                <w:fldChar w:fldCharType="end"/>
              </w:r>
            </w:hyperlink>
            <w:r w:rsidRPr="007F4044">
              <w:rPr>
                <w:rFonts w:ascii="Arial" w:hAnsi="Arial"/>
                <w:sz w:val="18"/>
                <w:szCs w:val="18"/>
              </w:rPr>
              <w:t xml:space="preserve">. </w:t>
            </w:r>
            <w:r w:rsidRPr="007F4044">
              <w:rPr>
                <w:rFonts w:ascii="Arial" w:hAnsi="Arial"/>
                <w:sz w:val="18"/>
                <w:szCs w:val="18"/>
                <w:u w:val="single"/>
              </w:rPr>
              <w:t>Electrographic seizure 2:</w:t>
            </w:r>
            <w:r w:rsidRPr="007F4044">
              <w:rPr>
                <w:rFonts w:ascii="Arial" w:hAnsi="Arial"/>
                <w:sz w:val="18"/>
                <w:szCs w:val="18"/>
              </w:rPr>
              <w:t xml:space="preserve"> high-amplitude rhythmic discharges that represent a new pattern of activity (repetitive spikes, spike-and-wave discharges, slow waves) lasting ≥10 s </w:t>
            </w:r>
            <w:hyperlink w:anchor="_ENREF_55" w:tooltip="Kharatishvili, 2006 #31809" w:history="1">
              <w:r w:rsidRPr="007F4044">
                <w:rPr>
                  <w:rFonts w:ascii="Arial" w:hAnsi="Arial"/>
                  <w:sz w:val="18"/>
                  <w:szCs w:val="18"/>
                </w:rPr>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rPr>
                  <w:rFonts w:ascii="Arial" w:hAnsi="Arial"/>
                  <w:sz w:val="18"/>
                  <w:szCs w:val="18"/>
                </w:rPr>
                <w:instrText xml:space="preserve"> ADDIN EN.CITE </w:instrText>
              </w:r>
              <w:r w:rsidRPr="007F4044">
                <w:rPr>
                  <w:rFonts w:ascii="Arial" w:hAnsi="Arial"/>
                  <w:sz w:val="18"/>
                  <w:szCs w:val="18"/>
                </w:rPr>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rPr>
                  <w:rFonts w:ascii="Arial" w:hAnsi="Arial"/>
                  <w:sz w:val="18"/>
                  <w:szCs w:val="18"/>
                </w:rPr>
                <w:instrText xml:space="preserve"> ADDIN EN.CITE.DATA </w:instrText>
              </w:r>
              <w:r w:rsidRPr="007F4044">
                <w:rPr>
                  <w:rFonts w:ascii="Arial" w:hAnsi="Arial"/>
                  <w:sz w:val="18"/>
                  <w:szCs w:val="18"/>
                </w:rPr>
              </w:r>
              <w:r w:rsidRPr="007F4044">
                <w:rPr>
                  <w:rFonts w:ascii="Arial" w:hAnsi="Arial"/>
                  <w:sz w:val="18"/>
                  <w:szCs w:val="18"/>
                </w:rPr>
                <w:fldChar w:fldCharType="end"/>
              </w:r>
              <w:r w:rsidRPr="007F4044">
                <w:rPr>
                  <w:rFonts w:ascii="Arial" w:hAnsi="Arial"/>
                  <w:sz w:val="18"/>
                  <w:szCs w:val="18"/>
                </w:rPr>
              </w:r>
              <w:r w:rsidRPr="007F4044">
                <w:rPr>
                  <w:rFonts w:ascii="Arial" w:hAnsi="Arial"/>
                  <w:sz w:val="18"/>
                  <w:szCs w:val="18"/>
                </w:rPr>
                <w:fldChar w:fldCharType="separate"/>
              </w:r>
              <w:r w:rsidRPr="007F4044">
                <w:rPr>
                  <w:rFonts w:ascii="Arial" w:hAnsi="Arial"/>
                  <w:noProof/>
                  <w:sz w:val="18"/>
                  <w:szCs w:val="18"/>
                  <w:vertAlign w:val="superscript"/>
                </w:rPr>
                <w:t>55</w:t>
              </w:r>
              <w:r w:rsidRPr="007F4044">
                <w:rPr>
                  <w:rFonts w:ascii="Arial" w:hAnsi="Arial"/>
                  <w:sz w:val="18"/>
                  <w:szCs w:val="18"/>
                </w:rPr>
                <w:fldChar w:fldCharType="end"/>
              </w:r>
            </w:hyperlink>
            <w:r w:rsidRPr="007F4044">
              <w:rPr>
                <w:rFonts w:ascii="Arial" w:hAnsi="Arial"/>
                <w:sz w:val="18"/>
                <w:szCs w:val="18"/>
              </w:rPr>
              <w:t xml:space="preserve">. </w:t>
            </w:r>
            <w:r w:rsidRPr="007F4044">
              <w:rPr>
                <w:rFonts w:ascii="Arial" w:hAnsi="Arial"/>
                <w:sz w:val="18"/>
                <w:szCs w:val="18"/>
                <w:u w:val="single"/>
              </w:rPr>
              <w:t>Motor (Convulsive) seizure</w:t>
            </w:r>
            <w:r w:rsidRPr="007F4044">
              <w:rPr>
                <w:rFonts w:ascii="Arial" w:hAnsi="Arial"/>
                <w:sz w:val="18"/>
                <w:szCs w:val="18"/>
              </w:rPr>
              <w:t xml:space="preserve">: Racine scale score ≥3 </w:t>
            </w:r>
            <w:hyperlink w:anchor="_ENREF_84" w:tooltip="Racine, 1972 #31955" w:history="1">
              <w:r w:rsidRPr="007F4044">
                <w:rPr>
                  <w:rFonts w:ascii="Arial" w:hAnsi="Arial"/>
                  <w:sz w:val="18"/>
                  <w:szCs w:val="18"/>
                </w:rPr>
                <w:fldChar w:fldCharType="begin"/>
              </w:r>
              <w:r w:rsidRPr="007F4044">
                <w:rPr>
                  <w:rFonts w:ascii="Arial" w:hAnsi="Arial"/>
                  <w:sz w:val="18"/>
                  <w:szCs w:val="18"/>
                </w:rPr>
                <w:instrText xml:space="preserve"> ADDIN EN.CITE &lt;EndNote&gt;&lt;Cite&gt;&lt;Author&gt;Racine&lt;/Author&gt;&lt;Year&gt;1972&lt;/Year&gt;&lt;RecNum&gt;31955&lt;/RecNum&gt;&lt;DisplayText&gt;&lt;style face="superscript"&gt;84&lt;/style&gt;&lt;/DisplayText&gt;&lt;record&gt;&lt;rec-number&gt;31955&lt;/rec-number&gt;&lt;foreign-keys&gt;&lt;key app="EN" db-id="rar5zfffytxew4epzwdpe9sfd5tsvr02vwst"&gt;31955&lt;/key&gt;&lt;/foreign-keys&gt;&lt;ref-type name="Journal Article"&gt;17&lt;/ref-type&gt;&lt;contributors&gt;&lt;authors&gt;&lt;author&gt;Racine, R. J.&lt;/author&gt;&lt;/authors&gt;&lt;/contributors&gt;&lt;titles&gt;&lt;title&gt;Modification of seizure activity by electrical stimulation. II. Motor seizure&lt;/title&gt;&lt;secondary-title&gt;Electroencephalogr Clin Neurophysiol&lt;/secondary-title&gt;&lt;alt-title&gt;Electroencephalography and clinical neurophysiology&lt;/alt-title&gt;&lt;/titles&gt;&lt;periodical&gt;&lt;full-title&gt;Electroencephalogr Clin Neurophysiol&lt;/full-title&gt;&lt;abbr-1&gt;Electroencephalography and clinical neurophysiology&lt;/abbr-1&gt;&lt;/periodical&gt;&lt;alt-periodical&gt;&lt;full-title&gt;Electroencephalogr Clin Neurophysiol&lt;/full-title&gt;&lt;abbr-1&gt;Electroencephalography and clinical neurophysiology&lt;/abbr-1&gt;&lt;/alt-periodical&gt;&lt;pages&gt;281-94&lt;/pages&gt;&lt;volume&gt;32&lt;/volume&gt;&lt;number&gt;3&lt;/number&gt;&lt;keywords&gt;&lt;keyword&gt;Amygdala/*physiopathology&lt;/keyword&gt;&lt;keyword&gt;Animals&lt;/keyword&gt;&lt;keyword&gt;*Electric Stimulation&lt;/keyword&gt;&lt;keyword&gt;Electroencephalography&lt;/keyword&gt;&lt;keyword&gt;Epilepsy&lt;/keyword&gt;&lt;keyword&gt;Evoked Potentials&lt;/keyword&gt;&lt;keyword&gt;Hippocampus/*physiopathology&lt;/keyword&gt;&lt;keyword&gt;Male&lt;/keyword&gt;&lt;keyword&gt;Muscle Contraction&lt;/keyword&gt;&lt;keyword&gt;Rats&lt;/keyword&gt;&lt;keyword&gt;*Seizures/physiopathology&lt;/keyword&gt;&lt;/keywords&gt;&lt;dates&gt;&lt;year&gt;1972&lt;/year&gt;&lt;pub-dates&gt;&lt;date&gt;Mar&lt;/date&gt;&lt;/pub-dates&gt;&lt;/dates&gt;&lt;isbn&gt;0013-4694 (Print)&amp;#xD;0013-4694 (Linking)&lt;/isbn&gt;&lt;accession-num&gt;4110397&lt;/accession-num&gt;&lt;urls&gt;&lt;related-urls&gt;&lt;url&gt;http://www.ncbi.nlm.nih.gov/pubmed/4110397&lt;/url&gt;&lt;/related-urls&gt;&lt;/urls&gt;&lt;/record&gt;&lt;/Cite&gt;&lt;/EndNote&gt;</w:instrText>
              </w:r>
              <w:r w:rsidRPr="007F4044">
                <w:rPr>
                  <w:rFonts w:ascii="Arial" w:hAnsi="Arial"/>
                  <w:sz w:val="18"/>
                  <w:szCs w:val="18"/>
                </w:rPr>
                <w:fldChar w:fldCharType="separate"/>
              </w:r>
              <w:r w:rsidRPr="007F4044">
                <w:rPr>
                  <w:rFonts w:ascii="Arial" w:hAnsi="Arial"/>
                  <w:noProof/>
                  <w:sz w:val="18"/>
                  <w:szCs w:val="18"/>
                  <w:vertAlign w:val="superscript"/>
                </w:rPr>
                <w:t>84</w:t>
              </w:r>
              <w:r w:rsidRPr="007F4044">
                <w:rPr>
                  <w:rFonts w:ascii="Arial" w:hAnsi="Arial"/>
                  <w:sz w:val="18"/>
                  <w:szCs w:val="18"/>
                </w:rPr>
                <w:fldChar w:fldCharType="end"/>
              </w:r>
            </w:hyperlink>
            <w:r w:rsidRPr="007F4044">
              <w:rPr>
                <w:rFonts w:ascii="Arial" w:hAnsi="Arial"/>
                <w:sz w:val="18"/>
                <w:szCs w:val="18"/>
              </w:rPr>
              <w:t>.</w:t>
            </w:r>
          </w:p>
        </w:tc>
      </w:tr>
      <w:tr w:rsidR="00FC2B12" w:rsidRPr="007F4044" w14:paraId="01E584F7" w14:textId="77777777" w:rsidTr="00934FC5">
        <w:tc>
          <w:tcPr>
            <w:tcW w:w="10908" w:type="dxa"/>
            <w:gridSpan w:val="3"/>
          </w:tcPr>
          <w:p w14:paraId="36D0C36A" w14:textId="53591081" w:rsidR="00FC2B12" w:rsidRPr="007F4044" w:rsidRDefault="00FC2B12" w:rsidP="00934FC5">
            <w:pPr>
              <w:rPr>
                <w:rFonts w:ascii="Arial" w:hAnsi="Arial" w:cs="Arial"/>
                <w:b/>
                <w:sz w:val="18"/>
                <w:szCs w:val="18"/>
              </w:rPr>
            </w:pPr>
            <w:r w:rsidRPr="007F4044">
              <w:rPr>
                <w:rFonts w:ascii="Arial" w:hAnsi="Arial" w:cs="Arial"/>
                <w:b/>
                <w:sz w:val="18"/>
                <w:szCs w:val="18"/>
              </w:rPr>
              <w:t>CLASSIFIERS:</w:t>
            </w:r>
            <w:ins w:id="147" w:author="Dominique Duncan" w:date="2016-03-08T12:08:00Z">
              <w:r w:rsidR="005F7FCC">
                <w:rPr>
                  <w:rFonts w:ascii="Arial" w:hAnsi="Arial" w:cs="Arial"/>
                  <w:b/>
                  <w:sz w:val="18"/>
                  <w:szCs w:val="18"/>
                </w:rPr>
                <w:t xml:space="preserve"> </w:t>
              </w:r>
            </w:ins>
            <w:del w:id="148" w:author="Dominique Duncan" w:date="2016-03-08T12:08:00Z">
              <w:r w:rsidRPr="007F4044" w:rsidDel="005F7FCC">
                <w:rPr>
                  <w:rFonts w:ascii="Arial" w:hAnsi="Arial" w:cs="Arial"/>
                  <w:b/>
                  <w:sz w:val="18"/>
                  <w:szCs w:val="18"/>
                </w:rPr>
                <w:delText xml:space="preserve">      </w:delText>
              </w:r>
            </w:del>
            <w:r w:rsidRPr="007F4044">
              <w:rPr>
                <w:rFonts w:ascii="Arial" w:hAnsi="Arial" w:cs="Arial"/>
                <w:b/>
                <w:sz w:val="18"/>
                <w:szCs w:val="18"/>
              </w:rPr>
              <w:t xml:space="preserve">Seizures will be described as: electrographic </w:t>
            </w:r>
            <w:proofErr w:type="spellStart"/>
            <w:r w:rsidRPr="007F4044">
              <w:rPr>
                <w:rFonts w:ascii="Arial" w:hAnsi="Arial" w:cs="Arial"/>
                <w:b/>
                <w:sz w:val="18"/>
                <w:szCs w:val="18"/>
              </w:rPr>
              <w:t>vs</w:t>
            </w:r>
            <w:proofErr w:type="spellEnd"/>
            <w:r w:rsidRPr="007F4044">
              <w:rPr>
                <w:rFonts w:ascii="Arial" w:hAnsi="Arial" w:cs="Arial"/>
                <w:b/>
                <w:sz w:val="18"/>
                <w:szCs w:val="18"/>
              </w:rPr>
              <w:t xml:space="preserve"> </w:t>
            </w:r>
            <w:proofErr w:type="spellStart"/>
            <w:r w:rsidRPr="007F4044">
              <w:rPr>
                <w:rFonts w:ascii="Arial" w:hAnsi="Arial" w:cs="Arial"/>
                <w:b/>
                <w:sz w:val="18"/>
                <w:szCs w:val="18"/>
              </w:rPr>
              <w:t>electroclinical</w:t>
            </w:r>
            <w:proofErr w:type="spellEnd"/>
            <w:r w:rsidRPr="007F4044">
              <w:rPr>
                <w:rFonts w:ascii="Arial" w:hAnsi="Arial" w:cs="Arial"/>
                <w:b/>
                <w:sz w:val="18"/>
                <w:szCs w:val="18"/>
              </w:rPr>
              <w:t xml:space="preserve">; convulsive </w:t>
            </w:r>
            <w:proofErr w:type="spellStart"/>
            <w:r w:rsidRPr="007F4044">
              <w:rPr>
                <w:rFonts w:ascii="Arial" w:hAnsi="Arial" w:cs="Arial"/>
                <w:b/>
                <w:sz w:val="18"/>
                <w:szCs w:val="18"/>
              </w:rPr>
              <w:t>vs</w:t>
            </w:r>
            <w:proofErr w:type="spellEnd"/>
            <w:r w:rsidRPr="007F4044">
              <w:rPr>
                <w:rFonts w:ascii="Arial" w:hAnsi="Arial" w:cs="Arial"/>
                <w:b/>
                <w:sz w:val="18"/>
                <w:szCs w:val="18"/>
              </w:rPr>
              <w:t xml:space="preserve"> </w:t>
            </w:r>
            <w:proofErr w:type="spellStart"/>
            <w:r w:rsidRPr="007F4044">
              <w:rPr>
                <w:rFonts w:ascii="Arial" w:hAnsi="Arial" w:cs="Arial"/>
                <w:b/>
                <w:sz w:val="18"/>
                <w:szCs w:val="18"/>
              </w:rPr>
              <w:t>nonconvulsive</w:t>
            </w:r>
            <w:proofErr w:type="spellEnd"/>
            <w:r w:rsidRPr="007F4044">
              <w:rPr>
                <w:rFonts w:ascii="Arial" w:hAnsi="Arial" w:cs="Arial"/>
                <w:b/>
                <w:sz w:val="18"/>
                <w:szCs w:val="18"/>
              </w:rPr>
              <w:t xml:space="preserve">; focal </w:t>
            </w:r>
            <w:proofErr w:type="spellStart"/>
            <w:r w:rsidRPr="007F4044">
              <w:rPr>
                <w:rFonts w:ascii="Arial" w:hAnsi="Arial" w:cs="Arial"/>
                <w:b/>
                <w:sz w:val="18"/>
                <w:szCs w:val="18"/>
              </w:rPr>
              <w:t>vs</w:t>
            </w:r>
            <w:proofErr w:type="spellEnd"/>
            <w:r w:rsidRPr="007F4044">
              <w:rPr>
                <w:rFonts w:ascii="Arial" w:hAnsi="Arial" w:cs="Arial"/>
                <w:b/>
                <w:sz w:val="18"/>
                <w:szCs w:val="18"/>
              </w:rPr>
              <w:t xml:space="preserve"> generalized; If focal: onset at X region.</w:t>
            </w:r>
          </w:p>
        </w:tc>
      </w:tr>
    </w:tbl>
    <w:p w14:paraId="5D2AA7D5" w14:textId="6831B8DA" w:rsidR="00FC2B12" w:rsidRPr="007F4044" w:rsidRDefault="00FC2B12" w:rsidP="00FC2B12">
      <w:pPr>
        <w:pStyle w:val="NoSpacing"/>
      </w:pPr>
      <w:r w:rsidRPr="007F4044">
        <w:rPr>
          <w:rStyle w:val="Heading2Char"/>
        </w:rPr>
        <w:t>Aim 1C – 1D: Data analysis and expected results:</w:t>
      </w:r>
      <w:r w:rsidRPr="007F4044">
        <w:t xml:space="preserve"> Confirmation of the validity of these EEG/plasma candidate biomarkers will be at the end of Year 3, when </w:t>
      </w:r>
      <w:r w:rsidRPr="007F4044">
        <w:rPr>
          <w:i/>
        </w:rPr>
        <w:t>Project 1</w:t>
      </w:r>
      <w:r w:rsidRPr="007F4044">
        <w:t xml:space="preserve"> and </w:t>
      </w:r>
      <w:r w:rsidRPr="007F4044">
        <w:rPr>
          <w:i/>
        </w:rPr>
        <w:t>Project 2</w:t>
      </w:r>
      <w:r w:rsidRPr="007F4044">
        <w:t xml:space="preserve">-Aim1 will be completed. We expect that ~58% vehicle-treated LFP rats will demonstrate </w:t>
      </w:r>
      <w:proofErr w:type="spellStart"/>
      <w:r w:rsidRPr="007F4044">
        <w:t>pHFOs</w:t>
      </w:r>
      <w:proofErr w:type="spellEnd"/>
      <w:r w:rsidRPr="007F4044">
        <w:t xml:space="preserve"> and </w:t>
      </w:r>
      <w:proofErr w:type="spellStart"/>
      <w:r w:rsidRPr="007F4044">
        <w:t>rHFOSs</w:t>
      </w:r>
      <w:proofErr w:type="spellEnd"/>
      <w:r w:rsidRPr="007F4044">
        <w:t>, as described in</w:t>
      </w:r>
      <w:del w:id="149" w:author="Dominique Duncan" w:date="2016-03-08T12:08:00Z">
        <w:r w:rsidRPr="007F4044" w:rsidDel="005F7FCC">
          <w:delText xml:space="preserve"> </w:delText>
        </w:r>
      </w:del>
      <w:r w:rsidR="008379D0">
        <w:fldChar w:fldCharType="begin"/>
      </w:r>
      <w:r w:rsidR="008379D0">
        <w:instrText xml:space="preserve"> HYPERLINK \l "_ENREF_15" \o "Bragin, 2016 #31458" </w:instrText>
      </w:r>
      <w:r w:rsidR="008379D0">
        <w:fldChar w:fldCharType="separate"/>
      </w:r>
      <w:r w:rsidRPr="007F4044">
        <w:fldChar w:fldCharType="begin"/>
      </w:r>
      <w:r w:rsidRPr="007F4044">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rsidRPr="007F4044">
        <w:fldChar w:fldCharType="separate"/>
      </w:r>
      <w:r w:rsidRPr="007F4044">
        <w:rPr>
          <w:noProof/>
          <w:vertAlign w:val="superscript"/>
        </w:rPr>
        <w:t>15</w:t>
      </w:r>
      <w:r w:rsidRPr="007F4044">
        <w:fldChar w:fldCharType="end"/>
      </w:r>
      <w:r w:rsidR="008379D0">
        <w:fldChar w:fldCharType="end"/>
      </w:r>
      <w:r w:rsidRPr="007F4044">
        <w:t xml:space="preserve"> and ~40% of rats will have early seizures, during the 1st post-TBI week. If </w:t>
      </w:r>
      <w:r w:rsidRPr="007F4044">
        <w:rPr>
          <w:i/>
        </w:rPr>
        <w:t>Project 1</w:t>
      </w:r>
      <w:r w:rsidRPr="007F4044">
        <w:t xml:space="preserve"> validates the findings of Bragin et al</w:t>
      </w:r>
      <w:ins w:id="150" w:author="Dominique Duncan" w:date="2016-03-08T12:08:00Z">
        <w:r w:rsidR="005F7FCC">
          <w:t>.</w:t>
        </w:r>
      </w:ins>
      <w:del w:id="151" w:author="Dominique Duncan" w:date="2016-03-08T12:08:00Z">
        <w:r w:rsidRPr="007F4044" w:rsidDel="005F7FCC">
          <w:delText xml:space="preserve"> </w:delText>
        </w:r>
      </w:del>
      <w:hyperlink w:anchor="_ENREF_15" w:tooltip="Bragin, 2016 #31458" w:history="1">
        <w:r w:rsidRPr="007F4044">
          <w:fldChar w:fldCharType="begin"/>
        </w:r>
        <w:r w:rsidRPr="007F4044">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rsidRPr="007F4044">
          <w:fldChar w:fldCharType="separate"/>
        </w:r>
        <w:r w:rsidRPr="007F4044">
          <w:rPr>
            <w:noProof/>
            <w:vertAlign w:val="superscript"/>
          </w:rPr>
          <w:t>15</w:t>
        </w:r>
        <w:r w:rsidRPr="007F4044">
          <w:fldChar w:fldCharType="end"/>
        </w:r>
      </w:hyperlink>
      <w:r w:rsidRPr="007F4044">
        <w:t xml:space="preserve"> </w:t>
      </w:r>
      <w:proofErr w:type="gramStart"/>
      <w:r w:rsidRPr="007F4044">
        <w:t>that</w:t>
      </w:r>
      <w:proofErr w:type="gramEnd"/>
      <w:r w:rsidRPr="007F4044">
        <w:t xml:space="preserve"> </w:t>
      </w:r>
      <w:proofErr w:type="spellStart"/>
      <w:r w:rsidRPr="007F4044">
        <w:t>pHFOs</w:t>
      </w:r>
      <w:proofErr w:type="spellEnd"/>
      <w:r w:rsidRPr="007F4044">
        <w:t xml:space="preserve"> and </w:t>
      </w:r>
      <w:proofErr w:type="spellStart"/>
      <w:r w:rsidRPr="007F4044">
        <w:t>rHFOSs</w:t>
      </w:r>
      <w:proofErr w:type="spellEnd"/>
      <w:r w:rsidRPr="007F4044">
        <w:t xml:space="preserve"> predict epileptogenesis, we will select the drugs that suppress these EEG biomarkers in Aim 1C for possible advancement to Aim 2. Drugs that show persisting suppression of </w:t>
      </w:r>
      <w:proofErr w:type="spellStart"/>
      <w:r w:rsidRPr="007F4044">
        <w:t>pHFOs</w:t>
      </w:r>
      <w:proofErr w:type="spellEnd"/>
      <w:r w:rsidRPr="007F4044">
        <w:t xml:space="preserve"> / </w:t>
      </w:r>
      <w:proofErr w:type="spellStart"/>
      <w:r w:rsidRPr="007F4044">
        <w:t>rHFOSs</w:t>
      </w:r>
      <w:proofErr w:type="spellEnd"/>
      <w:r w:rsidRPr="007F4044">
        <w:t xml:space="preserve"> beyond the treatment exposure window will be preferred. Drugs that prevent early seizures will be investigated as possible antiseizure drugs, regardless of the effect on </w:t>
      </w:r>
      <w:proofErr w:type="spellStart"/>
      <w:r w:rsidRPr="007F4044">
        <w:t>pHFOs</w:t>
      </w:r>
      <w:proofErr w:type="spellEnd"/>
      <w:r w:rsidRPr="007F4044">
        <w:t xml:space="preserve"> / </w:t>
      </w:r>
      <w:proofErr w:type="spellStart"/>
      <w:r w:rsidRPr="007F4044">
        <w:t>rHFOSs</w:t>
      </w:r>
      <w:proofErr w:type="spellEnd"/>
      <w:r w:rsidRPr="007F4044">
        <w:t xml:space="preserve">. If </w:t>
      </w:r>
      <w:r w:rsidRPr="007F4044">
        <w:rPr>
          <w:i/>
        </w:rPr>
        <w:t xml:space="preserve">Project 1 </w:t>
      </w:r>
      <w:r w:rsidRPr="007F4044">
        <w:t xml:space="preserve">indicates certain plasma biomarkers as biomarkers of PTEgenesis, we will select drugs that normalize these plasma biomarkers for Aim 2, giving priority to those with persisting effects (during both Rx ON and Rx OFF period). In this Aim, we will screen all 16 plasma biomarkers against the tested drugs to determine if they are target specific or more general biomarkers of treatment response. The latter would be more promising as potential biomarker predicting AEG effect. We will determine whether the levels of plasma biomarkers and the frequency or presence of </w:t>
      </w:r>
      <w:proofErr w:type="spellStart"/>
      <w:r w:rsidRPr="007F4044">
        <w:t>pHFOs</w:t>
      </w:r>
      <w:proofErr w:type="spellEnd"/>
      <w:r w:rsidRPr="007F4044">
        <w:t xml:space="preserve"> / </w:t>
      </w:r>
      <w:proofErr w:type="spellStart"/>
      <w:r w:rsidRPr="007F4044">
        <w:t>rHFOSs</w:t>
      </w:r>
      <w:proofErr w:type="spellEnd"/>
      <w:r w:rsidRPr="007F4044">
        <w:t xml:space="preserve"> depend upon recent seizure activity. Drugs that modify plasma biomarkers of PTEgenesis independent of acute antiseizure effects will be preferred for Aim 2. If a drug has antiseizure effect, we will compare its effects against </w:t>
      </w:r>
      <w:proofErr w:type="spellStart"/>
      <w:r w:rsidRPr="007F4044">
        <w:t>levetiracetam</w:t>
      </w:r>
      <w:proofErr w:type="spellEnd"/>
      <w:r w:rsidRPr="007F4044">
        <w:t xml:space="preserve">. We will use the </w:t>
      </w:r>
      <w:r w:rsidRPr="007F4044">
        <w:rPr>
          <w:i/>
        </w:rPr>
        <w:t>GO / NO GO</w:t>
      </w:r>
      <w:r w:rsidRPr="007F4044">
        <w:t xml:space="preserve"> criteria in </w:t>
      </w:r>
      <w:r w:rsidRPr="006B5B47">
        <w:rPr>
          <w:b/>
        </w:rPr>
        <w:t>Table 3</w:t>
      </w:r>
      <w:r w:rsidRPr="007F4044">
        <w:t xml:space="preserve"> to </w:t>
      </w:r>
      <w:r w:rsidRPr="007F4044">
        <w:lastRenderedPageBreak/>
        <w:t>select the lead compound(s) and biomarkers to advance to Aim 2 testing will be done in consultation with the</w:t>
      </w:r>
      <w:r w:rsidRPr="007F4044">
        <w:rPr>
          <w:i/>
        </w:rPr>
        <w:t xml:space="preserve"> DSMB</w:t>
      </w:r>
      <w:r w:rsidRPr="007F4044">
        <w:t xml:space="preserve"> experts, our expert consultants, and the </w:t>
      </w:r>
      <w:r w:rsidRPr="007F4044">
        <w:rPr>
          <w:i/>
        </w:rPr>
        <w:t>Public Engagement Core</w:t>
      </w:r>
      <w:r w:rsidRPr="007F4044">
        <w:t>, which will provide the consumer’s perspective on efficacy and tolerability issues, appropriateness of a biomarker for use in the clinical practice.</w:t>
      </w:r>
    </w:p>
    <w:p w14:paraId="487587BF" w14:textId="62481D79" w:rsidR="00FC2B12" w:rsidRPr="007F4044" w:rsidRDefault="00FC2B12" w:rsidP="00FC2B12">
      <w:pPr>
        <w:pStyle w:val="NoSpacing"/>
      </w:pPr>
      <w:r w:rsidRPr="007F4044">
        <w:rPr>
          <w:rStyle w:val="Heading2Char"/>
        </w:rPr>
        <w:t>Aim 1C – 1D: Caveats and alternative approaches:</w:t>
      </w:r>
      <w:r w:rsidRPr="007F4044">
        <w:rPr>
          <w:b/>
        </w:rPr>
        <w:t xml:space="preserve"> </w:t>
      </w:r>
      <w:r w:rsidRPr="007F4044">
        <w:t xml:space="preserve">It is possible that the frequency of </w:t>
      </w:r>
      <w:proofErr w:type="spellStart"/>
      <w:r w:rsidRPr="007F4044">
        <w:t>pHFOs</w:t>
      </w:r>
      <w:proofErr w:type="spellEnd"/>
      <w:r w:rsidRPr="007F4044">
        <w:t xml:space="preserve"> and </w:t>
      </w:r>
      <w:proofErr w:type="spellStart"/>
      <w:r w:rsidRPr="007F4044">
        <w:t>rHFOSs</w:t>
      </w:r>
      <w:proofErr w:type="spellEnd"/>
      <w:r w:rsidRPr="007F4044">
        <w:t xml:space="preserve"> may vary significantly, rendering the associations with recent seizures challenging. Automated analysis by the </w:t>
      </w:r>
      <w:r w:rsidRPr="007F4044">
        <w:rPr>
          <w:i/>
        </w:rPr>
        <w:t>IAC</w:t>
      </w:r>
      <w:r w:rsidRPr="007F4044">
        <w:t xml:space="preserve"> of large samples of EEGs may solve this issue. We will measure drug levels at the end of week 1 to confirm that drug delivery was reliable and to compare the drug levels across rats. Rats</w:t>
      </w:r>
      <w:r w:rsidR="00643592">
        <w:t xml:space="preserve"> assigned to the treatment arm displaying</w:t>
      </w:r>
      <w:r w:rsidRPr="007F4044">
        <w:t xml:space="preserve"> undetectable levels at 7d will be excluded. We anticipate 30% mortality acutely, which has been addressed by increasing the number of planned LFPI surgeries. If unexplained mortality is observed, the trial for the drug will be stopped and unmasked to determine if this may be due to drug toxicity. If none of the candidate biomarkers is validated for PTEgenesis by </w:t>
      </w:r>
      <w:r w:rsidRPr="007F4044">
        <w:rPr>
          <w:i/>
        </w:rPr>
        <w:t>Project 1</w:t>
      </w:r>
      <w:r w:rsidRPr="007F4044">
        <w:t xml:space="preserve"> at the end of Year 3, we will select for Aim 2 testing a drug with proof of target relevance and engagement to advance to Aim 2. Sodium selenate may be a candidate based on the preliminary data for an AEG effect (section C1)</w:t>
      </w:r>
      <w:del w:id="152" w:author="Dominique Duncan" w:date="2016-03-08T12:08:00Z">
        <w:r w:rsidRPr="007F4044" w:rsidDel="005F7FCC">
          <w:delText>,</w:delText>
        </w:r>
      </w:del>
      <w:r w:rsidRPr="007F4044">
        <w:t xml:space="preserve"> that we will attempt to validate. The inclusion of </w:t>
      </w:r>
      <w:r w:rsidR="00643592">
        <w:t>three</w:t>
      </w:r>
      <w:r w:rsidRPr="007F4044">
        <w:t xml:space="preserve"> centers in the Aim 1C-D study (Einstein, Melbourne, UCLA) will require procedures for harmonization of methodologies, data collection and reporting and data analyses to minimize the variability in results. We will create CDEs, standardized protocols, and across sites visits to minimize these issues. TBI inherently demonstrates significant variability in pathology</w:t>
      </w:r>
      <w:del w:id="153" w:author="Dominique Duncan" w:date="2016-03-08T12:08:00Z">
        <w:r w:rsidRPr="007F4044" w:rsidDel="005F7FCC">
          <w:delText xml:space="preserve"> </w:delText>
        </w:r>
      </w:del>
      <w:hyperlink w:anchor="_ENREF_113" w:tooltip="Zhang, 2016 #31956" w:history="1">
        <w:r w:rsidRPr="007F4044">
          <w:fldChar w:fldCharType="begin"/>
        </w:r>
        <w:r w:rsidRPr="007F4044">
          <w:instrText xml:space="preserve"> ADDIN EN.CITE &lt;EndNote&gt;&lt;Cite&gt;&lt;Author&gt;Zhang&lt;/Author&gt;&lt;Year&gt;2016&lt;/Year&gt;&lt;RecNum&gt;31956&lt;/RecNum&gt;&lt;DisplayText&gt;&lt;style face="superscript"&gt;113&lt;/style&gt;&lt;/DisplayText&gt;&lt;record&gt;&lt;rec-number&gt;31956&lt;/rec-number&gt;&lt;foreign-keys&gt;&lt;key app="EN" db-id="rar5zfffytxew4epzwdpe9sfd5tsvr02vwst"&gt;31956&lt;/key&gt;&lt;/foreign-keys&gt;&lt;ref-type name="Book Section"&gt;5&lt;/ref-type&gt;&lt;contributors&gt;&lt;authors&gt;&lt;author&gt;Zhang, J.&lt;/author&gt;&lt;author&gt;Puvenna, V.&lt;/author&gt;&lt;author&gt;Janigro, D.&lt;/author&gt;&lt;/authors&gt;&lt;secondary-authors&gt;&lt;author&gt;Laskowitz, D.&lt;/author&gt;&lt;author&gt;Grant, G.&lt;/author&gt;&lt;/secondary-authors&gt;&lt;/contributors&gt;&lt;titles&gt;&lt;title&gt;Biomarkers of Traumatic Brain Injury and Their Relationship to Pathology&lt;/title&gt;&lt;secondary-title&gt;Translational Research in Traumatic Brain Injury&lt;/secondary-title&gt;&lt;tertiary-title&gt;Frontiers in Neuroscience&lt;/tertiary-title&gt;&lt;/titles&gt;&lt;dates&gt;&lt;year&gt;2016&lt;/year&gt;&lt;/dates&gt;&lt;pub-location&gt;Boca Raton (FL)&lt;/pub-location&gt;&lt;isbn&gt;9781466584914&lt;/isbn&gt;&lt;accession-num&gt;26583183&lt;/accession-num&gt;&lt;urls&gt;&lt;related-urls&gt;&lt;url&gt;http://www.ncbi.nlm.nih.gov/pubmed/26583183&lt;/url&gt;&lt;/related-urls&gt;&lt;/urls&gt;&lt;language&gt;eng&lt;/language&gt;&lt;/record&gt;&lt;/Cite&gt;&lt;/EndNote&gt;</w:instrText>
        </w:r>
        <w:r w:rsidRPr="007F4044">
          <w:fldChar w:fldCharType="separate"/>
        </w:r>
        <w:r w:rsidRPr="007F4044">
          <w:rPr>
            <w:noProof/>
            <w:vertAlign w:val="superscript"/>
          </w:rPr>
          <w:t>113</w:t>
        </w:r>
        <w:r w:rsidRPr="007F4044">
          <w:fldChar w:fldCharType="end"/>
        </w:r>
      </w:hyperlink>
      <w:r w:rsidRPr="007F4044">
        <w:t xml:space="preserve"> and therefore, if successful, the results of a multicenter trial will be more likely to be robust and translatable.</w:t>
      </w:r>
    </w:p>
    <w:p w14:paraId="5FE59469" w14:textId="77777777" w:rsidR="00FC2B12" w:rsidRPr="007F4044" w:rsidRDefault="00FC2B12" w:rsidP="00FC2B12">
      <w:pPr>
        <w:ind w:firstLine="360"/>
        <w:jc w:val="both"/>
        <w:rPr>
          <w:rFonts w:ascii="Arial" w:hAnsi="Arial" w:cs="Arial"/>
          <w:sz w:val="6"/>
          <w:szCs w:val="6"/>
        </w:rPr>
      </w:pPr>
      <w:r w:rsidRPr="007F4044">
        <w:rPr>
          <w:rFonts w:ascii="Arial" w:hAnsi="Arial" w:cs="Arial"/>
          <w:sz w:val="6"/>
          <w:szCs w:val="6"/>
        </w:rPr>
        <w:t xml:space="preserve"> </w:t>
      </w:r>
    </w:p>
    <w:p w14:paraId="057B5AD0" w14:textId="039F8EB1" w:rsidR="00FC2B12" w:rsidRPr="007F4044" w:rsidRDefault="00375DDD" w:rsidP="00FC2B12">
      <w:pPr>
        <w:pStyle w:val="NoSpacing"/>
        <w:rPr>
          <w:b/>
        </w:rPr>
      </w:pPr>
      <w:r>
        <w:rPr>
          <w:rStyle w:val="Heading2Char"/>
        </w:rPr>
        <w:t xml:space="preserve">3.2.2. </w:t>
      </w:r>
      <w:r w:rsidR="00637F4C" w:rsidRPr="007F4044">
        <w:rPr>
          <w:rStyle w:val="Heading2Char"/>
        </w:rPr>
        <w:t>S</w:t>
      </w:r>
      <w:r w:rsidR="00637F4C">
        <w:rPr>
          <w:rStyle w:val="Heading2Char"/>
        </w:rPr>
        <w:t>pecific</w:t>
      </w:r>
      <w:r w:rsidR="00637F4C" w:rsidRPr="007F4044">
        <w:rPr>
          <w:rStyle w:val="Heading2Char"/>
        </w:rPr>
        <w:t xml:space="preserve"> A</w:t>
      </w:r>
      <w:r w:rsidR="00637F4C">
        <w:rPr>
          <w:rStyle w:val="Heading2Char"/>
        </w:rPr>
        <w:t>im</w:t>
      </w:r>
      <w:r w:rsidR="00637F4C" w:rsidRPr="007F4044">
        <w:rPr>
          <w:rStyle w:val="Heading2Char"/>
        </w:rPr>
        <w:t xml:space="preserve"> </w:t>
      </w:r>
      <w:r w:rsidR="00FC2B12" w:rsidRPr="007F4044">
        <w:rPr>
          <w:rStyle w:val="Heading2Char"/>
        </w:rPr>
        <w:t>2:</w:t>
      </w:r>
      <w:r w:rsidR="00FC2B12" w:rsidRPr="007F4044">
        <w:rPr>
          <w:b/>
        </w:rPr>
        <w:t xml:space="preserve"> </w:t>
      </w:r>
      <w:r w:rsidR="00FC2B12" w:rsidRPr="007F4044">
        <w:t>To determine whether an optimized targeted treatment selected by the early stage post-TBI multi-modality screening process can:</w:t>
      </w:r>
    </w:p>
    <w:p w14:paraId="685788CB" w14:textId="1B31C6B6" w:rsidR="00FC2B12" w:rsidRPr="007F4044" w:rsidRDefault="00FC2B12" w:rsidP="00FC2B12">
      <w:pPr>
        <w:pStyle w:val="NoSpacing"/>
      </w:pPr>
      <w:r w:rsidRPr="006B5B47">
        <w:rPr>
          <w:b/>
        </w:rPr>
        <w:t>Specific Aim 2A:</w:t>
      </w:r>
      <w:r w:rsidRPr="007F4044">
        <w:rPr>
          <w:b/>
        </w:rPr>
        <w:t xml:space="preserve"> </w:t>
      </w:r>
      <w:r w:rsidRPr="007F4044">
        <w:t>have AEG effects in adult rats with LFPI when given during defined therapeutic windows.</w:t>
      </w:r>
    </w:p>
    <w:p w14:paraId="0127CC89" w14:textId="5FA1069D" w:rsidR="00FC2B12" w:rsidRPr="007F4044" w:rsidRDefault="00FC2B12" w:rsidP="00FC2B12">
      <w:pPr>
        <w:pStyle w:val="NoSpacing"/>
      </w:pPr>
      <w:r w:rsidRPr="006B5B47">
        <w:rPr>
          <w:b/>
        </w:rPr>
        <w:t>Specific Aim 2B</w:t>
      </w:r>
      <w:r w:rsidRPr="007F4044">
        <w:rPr>
          <w:i/>
        </w:rPr>
        <w:t>:</w:t>
      </w:r>
      <w:r w:rsidRPr="007F4044">
        <w:rPr>
          <w:b/>
        </w:rPr>
        <w:t xml:space="preserve"> </w:t>
      </w:r>
      <w:r w:rsidRPr="007F4044">
        <w:t xml:space="preserve">modify the MRI/ EEG/plasma biomarkers of PTEgenesis identified in </w:t>
      </w:r>
      <w:r w:rsidRPr="007F4044">
        <w:rPr>
          <w:i/>
        </w:rPr>
        <w:t>Project 1</w:t>
      </w:r>
      <w:r w:rsidRPr="007F4044">
        <w:t>, in a manner that can predict its AEG effect.</w:t>
      </w:r>
    </w:p>
    <w:p w14:paraId="6EDE4FC0" w14:textId="77777777" w:rsidR="00FC2B12" w:rsidRPr="007F4044" w:rsidRDefault="00FC2B12" w:rsidP="00FC2B12">
      <w:pPr>
        <w:jc w:val="both"/>
        <w:rPr>
          <w:rFonts w:ascii="Arial" w:hAnsi="Arial" w:cs="Arial"/>
          <w:sz w:val="22"/>
          <w:szCs w:val="22"/>
        </w:rPr>
      </w:pPr>
      <w:r w:rsidRPr="007F4044">
        <w:rPr>
          <w:rFonts w:ascii="Arial" w:hAnsi="Arial" w:cs="Arial"/>
          <w:b/>
          <w:sz w:val="22"/>
          <w:szCs w:val="22"/>
        </w:rPr>
        <w:t xml:space="preserve">Hypothesis 2: </w:t>
      </w:r>
      <w:r w:rsidRPr="007F4044">
        <w:rPr>
          <w:rFonts w:ascii="Arial" w:hAnsi="Arial" w:cs="Arial"/>
          <w:sz w:val="22"/>
          <w:szCs w:val="22"/>
        </w:rPr>
        <w:t xml:space="preserve">Targeted early stage treatments that have lasting modifying effects on relevant targets and MRI/EEG/plasma TBI biomarkers </w:t>
      </w:r>
      <w:r>
        <w:rPr>
          <w:rFonts w:ascii="Arial" w:hAnsi="Arial" w:cs="Arial"/>
          <w:sz w:val="22"/>
          <w:szCs w:val="22"/>
        </w:rPr>
        <w:t>also</w:t>
      </w:r>
      <w:r w:rsidRPr="007F4044">
        <w:rPr>
          <w:rFonts w:ascii="Arial" w:hAnsi="Arial" w:cs="Arial"/>
          <w:sz w:val="22"/>
          <w:szCs w:val="22"/>
        </w:rPr>
        <w:t xml:space="preserve"> have lasting AEG mitigating effects against PTEgenesis.</w:t>
      </w:r>
    </w:p>
    <w:p w14:paraId="61A66A7E" w14:textId="77777777" w:rsidR="00FC2B12" w:rsidRPr="007F4044" w:rsidRDefault="00FC2B12" w:rsidP="00FC2B12">
      <w:pPr>
        <w:pStyle w:val="NoSpacing"/>
        <w:rPr>
          <w:rFonts w:cs="Arial"/>
        </w:rPr>
      </w:pPr>
      <w:r w:rsidRPr="007F4044">
        <w:rPr>
          <w:rFonts w:cs="Arial"/>
          <w:b/>
        </w:rPr>
        <w:t xml:space="preserve">Deliverable: (1) </w:t>
      </w:r>
      <w:r w:rsidRPr="007F4044">
        <w:rPr>
          <w:rFonts w:cs="Arial"/>
        </w:rPr>
        <w:t>Identify at least 1 AEG treatment in the LFPI rat model of PTE that is for suitable for clinical trials. (2) Validate at least 1 early stage biomarker of PTE epileptogenesis predicting AEG treatment response.</w:t>
      </w:r>
    </w:p>
    <w:p w14:paraId="48503ED0" w14:textId="77777777" w:rsidR="00FC2B12" w:rsidRPr="007F4044" w:rsidRDefault="00FC2B12" w:rsidP="00FC2B12">
      <w:pPr>
        <w:pStyle w:val="NoSpacing"/>
        <w:rPr>
          <w:rFonts w:cs="Arial"/>
          <w:color w:val="000000" w:themeColor="text1"/>
        </w:rPr>
      </w:pPr>
      <w:r w:rsidRPr="007F4044">
        <w:rPr>
          <w:rFonts w:cs="Arial"/>
          <w:b/>
        </w:rPr>
        <w:t xml:space="preserve">Rationale: </w:t>
      </w:r>
      <w:r w:rsidRPr="007F4044">
        <w:rPr>
          <w:rFonts w:cs="Arial"/>
        </w:rPr>
        <w:t xml:space="preserve">Identification of AEG treatments is a priority in epilepsy research </w:t>
      </w:r>
      <w:r w:rsidRPr="007F4044">
        <w:rPr>
          <w:rFonts w:cs="Arial"/>
          <w:color w:val="000000" w:themeColor="text1"/>
        </w:rPr>
        <w:fldChar w:fldCharType="begin">
          <w:fldData xml:space="preserve">PEVuZE5vdGU+PENpdGU+PEF1dGhvcj5HYWxhbm9wb3Vsb3U8L0F1dGhvcj48WWVhcj4yMDEzPC9Z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YWJici0xPkVwaWxlcHNpYTwvYWJici0xPjwvYWx0LXBlcmlvZGljYWw+PHBhZ2VzPjM1LTQzPC9w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</w:fldData>
        </w:fldChar>
      </w:r>
      <w:r>
        <w:rPr>
          <w:rFonts w:cs="Arial"/>
          <w:color w:val="000000" w:themeColor="text1"/>
        </w:rPr>
        <w:instrText xml:space="preserve"> ADDIN EN.CITE </w:instrText>
      </w:r>
      <w:r>
        <w:rPr>
          <w:rFonts w:cs="Arial"/>
          <w:color w:val="000000" w:themeColor="text1"/>
        </w:rPr>
        <w:fldChar w:fldCharType="begin">
          <w:fldData xml:space="preserve">PEVuZE5vdGU+PENpdGU+PEF1dGhvcj5HYWxhbm9wb3Vsb3U8L0F1dGhvcj48WWVhcj4yMDEzPC9Z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</w:fldData>
        </w:fldChar>
      </w:r>
      <w:r>
        <w:rPr>
          <w:rFonts w:cs="Arial"/>
          <w:color w:val="000000" w:themeColor="text1"/>
        </w:rPr>
        <w:instrText xml:space="preserve"> ADDIN EN.CITE.DATA </w:instrText>
      </w:r>
      <w:r>
        <w:rPr>
          <w:rFonts w:cs="Arial"/>
          <w:color w:val="000000" w:themeColor="text1"/>
        </w:rPr>
      </w:r>
      <w:r>
        <w:rPr>
          <w:rFonts w:cs="Arial"/>
          <w:color w:val="000000" w:themeColor="text1"/>
        </w:rPr>
        <w:fldChar w:fldCharType="end"/>
      </w:r>
      <w:r w:rsidRPr="007F4044">
        <w:rPr>
          <w:rFonts w:cs="Arial"/>
          <w:color w:val="000000" w:themeColor="text1"/>
        </w:rPr>
      </w:r>
      <w:r w:rsidRPr="007F4044">
        <w:rPr>
          <w:rFonts w:cs="Arial"/>
          <w:color w:val="000000" w:themeColor="text1"/>
        </w:rPr>
        <w:fldChar w:fldCharType="separate"/>
      </w:r>
      <w:hyperlink w:anchor="_ENREF_30" w:tooltip="French, 2013 #31932" w:history="1">
        <w:r w:rsidRPr="007F4044">
          <w:rPr>
            <w:rFonts w:cs="Arial"/>
            <w:noProof/>
            <w:color w:val="000000" w:themeColor="text1"/>
            <w:vertAlign w:val="superscript"/>
          </w:rPr>
          <w:t>30</w:t>
        </w:r>
      </w:hyperlink>
      <w:r w:rsidRPr="007F4044">
        <w:rPr>
          <w:rFonts w:cs="Arial"/>
          <w:noProof/>
          <w:color w:val="000000" w:themeColor="text1"/>
          <w:vertAlign w:val="superscript"/>
        </w:rPr>
        <w:t xml:space="preserve">, </w:t>
      </w:r>
      <w:hyperlink w:anchor="_ENREF_37" w:tooltip="Galanopoulou, 2013 #21" w:history="1">
        <w:r w:rsidRPr="007F4044">
          <w:rPr>
            <w:rFonts w:cs="Arial"/>
            <w:noProof/>
            <w:color w:val="000000" w:themeColor="text1"/>
            <w:vertAlign w:val="superscript"/>
          </w:rPr>
          <w:t>37</w:t>
        </w:r>
      </w:hyperlink>
      <w:r w:rsidRPr="007F4044">
        <w:rPr>
          <w:rFonts w:cs="Arial"/>
          <w:noProof/>
          <w:color w:val="000000" w:themeColor="text1"/>
          <w:vertAlign w:val="superscript"/>
        </w:rPr>
        <w:t xml:space="preserve">, </w:t>
      </w:r>
      <w:hyperlink w:anchor="_ENREF_81" w:tooltip="Pitkanen, 2013 #19" w:history="1">
        <w:r w:rsidRPr="007F4044">
          <w:rPr>
            <w:rFonts w:cs="Arial"/>
            <w:noProof/>
            <w:color w:val="000000" w:themeColor="text1"/>
            <w:vertAlign w:val="superscript"/>
          </w:rPr>
          <w:t>81</w:t>
        </w:r>
      </w:hyperlink>
      <w:r w:rsidRPr="007F4044">
        <w:rPr>
          <w:rFonts w:cs="Arial"/>
          <w:color w:val="000000" w:themeColor="text1"/>
        </w:rPr>
        <w:fldChar w:fldCharType="end"/>
      </w:r>
      <w:r w:rsidRPr="007F4044">
        <w:rPr>
          <w:rFonts w:cs="Arial"/>
          <w:color w:val="000000" w:themeColor="text1"/>
        </w:rPr>
        <w:t xml:space="preserve">. The costs and time </w:t>
      </w:r>
    </w:p>
    <w:p w14:paraId="49867FA3" w14:textId="3F878E5A" w:rsidR="00FC2B12" w:rsidRPr="006B5B47" w:rsidRDefault="00FC2B12" w:rsidP="00FC2B12">
      <w:pPr>
        <w:pStyle w:val="NoSpacing"/>
        <w:rPr>
          <w:rFonts w:cs="Arial"/>
          <w:color w:val="000000" w:themeColor="text1"/>
        </w:rPr>
      </w:pPr>
      <w:proofErr w:type="gramStart"/>
      <w:r w:rsidRPr="007F4044">
        <w:rPr>
          <w:rFonts w:cs="Arial"/>
          <w:color w:val="000000" w:themeColor="text1"/>
        </w:rPr>
        <w:t>required</w:t>
      </w:r>
      <w:proofErr w:type="gramEnd"/>
      <w:r w:rsidRPr="007F4044">
        <w:rPr>
          <w:rFonts w:cs="Arial"/>
          <w:color w:val="000000" w:themeColor="text1"/>
        </w:rPr>
        <w:t xml:space="preserve"> for clinical AEG trials is considerabl</w:t>
      </w:r>
      <w:r w:rsidR="002E25D5">
        <w:rPr>
          <w:rFonts w:cs="Arial"/>
          <w:color w:val="000000" w:themeColor="text1"/>
        </w:rPr>
        <w:t>e</w:t>
      </w:r>
      <w:r w:rsidRPr="007F4044">
        <w:rPr>
          <w:rFonts w:cs="Arial"/>
          <w:color w:val="000000" w:themeColor="text1"/>
        </w:rPr>
        <w:t xml:space="preserve"> and can be further multiplied when failures to replicate preclinical findings are considered</w:t>
      </w:r>
      <w:del w:id="154" w:author="Dominique Duncan" w:date="2016-03-08T12:09:00Z">
        <w:r w:rsidRPr="007F4044" w:rsidDel="005F7FCC">
          <w:rPr>
            <w:rFonts w:cs="Arial"/>
            <w:color w:val="000000" w:themeColor="text1"/>
          </w:rPr>
          <w:delText xml:space="preserve"> </w:delText>
        </w:r>
      </w:del>
      <w:r w:rsidRPr="007F4044">
        <w:rPr>
          <w:rFonts w:cs="Arial"/>
          <w:color w:val="000000" w:themeColor="text1"/>
        </w:rPr>
        <w:fldChar w:fldCharType="begin">
          <w:fldData xml:space="preserve">PEVuZE5vdGU+PENpdGU+PEF1dGhvcj5HYWxhbm9wb3Vsb3U8L0F1dGhvcj48WWVhcj4yMDEyPC9Z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</w:fldData>
        </w:fldChar>
      </w:r>
      <w:r>
        <w:rPr>
          <w:rFonts w:cs="Arial"/>
          <w:color w:val="000000" w:themeColor="text1"/>
        </w:rPr>
        <w:instrText xml:space="preserve"> ADDIN EN.CITE </w:instrText>
      </w:r>
      <w:r>
        <w:rPr>
          <w:rFonts w:cs="Arial"/>
          <w:color w:val="000000" w:themeColor="text1"/>
        </w:rPr>
        <w:fldChar w:fldCharType="begin">
          <w:fldData xml:space="preserve">PEVuZE5vdGU+PENpdGU+PEF1dGhvcj5HYWxhbm9wb3Vsb3U8L0F1dGhvcj48WWVhcj4yMDEyPC9Z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</w:fldData>
        </w:fldChar>
      </w:r>
      <w:r>
        <w:rPr>
          <w:rFonts w:cs="Arial"/>
          <w:color w:val="000000" w:themeColor="text1"/>
        </w:rPr>
        <w:instrText xml:space="preserve"> ADDIN EN.CITE.DATA </w:instrText>
      </w:r>
      <w:r>
        <w:rPr>
          <w:rFonts w:cs="Arial"/>
          <w:color w:val="000000" w:themeColor="text1"/>
        </w:rPr>
      </w:r>
      <w:r>
        <w:rPr>
          <w:rFonts w:cs="Arial"/>
          <w:color w:val="000000" w:themeColor="text1"/>
        </w:rPr>
        <w:fldChar w:fldCharType="end"/>
      </w:r>
      <w:r w:rsidRPr="007F4044">
        <w:rPr>
          <w:rFonts w:cs="Arial"/>
          <w:color w:val="000000" w:themeColor="text1"/>
        </w:rPr>
      </w:r>
      <w:r w:rsidRPr="007F4044">
        <w:rPr>
          <w:rFonts w:cs="Arial"/>
          <w:color w:val="000000" w:themeColor="text1"/>
        </w:rPr>
        <w:fldChar w:fldCharType="separate"/>
      </w:r>
      <w:hyperlink w:anchor="_ENREF_28" w:tooltip="Engel, 2013 #3" w:history="1">
        <w:r w:rsidRPr="007F4044">
          <w:rPr>
            <w:rFonts w:cs="Arial"/>
            <w:noProof/>
            <w:color w:val="000000" w:themeColor="text1"/>
            <w:vertAlign w:val="superscript"/>
          </w:rPr>
          <w:t>28</w:t>
        </w:r>
      </w:hyperlink>
      <w:r w:rsidRPr="007F4044">
        <w:rPr>
          <w:rFonts w:cs="Arial"/>
          <w:noProof/>
          <w:color w:val="000000" w:themeColor="text1"/>
          <w:vertAlign w:val="superscript"/>
        </w:rPr>
        <w:t>,</w:t>
      </w:r>
      <w:del w:id="155" w:author="Dominique Duncan" w:date="2016-03-08T12:09:00Z">
        <w:r w:rsidRPr="007F4044" w:rsidDel="005F7FCC">
          <w:rPr>
            <w:rFonts w:cs="Arial"/>
            <w:noProof/>
            <w:color w:val="000000" w:themeColor="text1"/>
            <w:vertAlign w:val="superscript"/>
          </w:rPr>
          <w:delText xml:space="preserve"> </w:delText>
        </w:r>
      </w:del>
      <w:hyperlink w:anchor="_ENREF_35" w:tooltip="Galanopoulou, 2012 #28" w:history="1">
        <w:r w:rsidRPr="007F4044">
          <w:rPr>
            <w:rFonts w:cs="Arial"/>
            <w:noProof/>
            <w:color w:val="000000" w:themeColor="text1"/>
            <w:vertAlign w:val="superscript"/>
          </w:rPr>
          <w:t>35</w:t>
        </w:r>
      </w:hyperlink>
      <w:r w:rsidRPr="007F4044">
        <w:rPr>
          <w:rFonts w:cs="Arial"/>
          <w:noProof/>
          <w:color w:val="000000" w:themeColor="text1"/>
          <w:vertAlign w:val="superscript"/>
        </w:rPr>
        <w:t>,</w:t>
      </w:r>
      <w:del w:id="156" w:author="Dominique Duncan" w:date="2016-03-08T12:09:00Z">
        <w:r w:rsidRPr="007F4044" w:rsidDel="005F7FCC">
          <w:rPr>
            <w:rFonts w:cs="Arial"/>
            <w:noProof/>
            <w:color w:val="000000" w:themeColor="text1"/>
            <w:vertAlign w:val="superscript"/>
          </w:rPr>
          <w:delText xml:space="preserve"> </w:delText>
        </w:r>
      </w:del>
      <w:hyperlink w:anchor="_ENREF_72" w:tooltip="O'Brien, 2013 #31811" w:history="1">
        <w:r w:rsidRPr="007F4044">
          <w:rPr>
            <w:rFonts w:cs="Arial"/>
            <w:noProof/>
            <w:color w:val="000000" w:themeColor="text1"/>
            <w:vertAlign w:val="superscript"/>
          </w:rPr>
          <w:t>72</w:t>
        </w:r>
      </w:hyperlink>
      <w:r w:rsidRPr="007F4044">
        <w:rPr>
          <w:rFonts w:cs="Arial"/>
          <w:noProof/>
          <w:color w:val="000000" w:themeColor="text1"/>
          <w:vertAlign w:val="superscript"/>
        </w:rPr>
        <w:t>,</w:t>
      </w:r>
      <w:del w:id="157" w:author="Dominique Duncan" w:date="2016-03-08T12:09:00Z">
        <w:r w:rsidRPr="007F4044" w:rsidDel="005F7FCC">
          <w:rPr>
            <w:rFonts w:cs="Arial"/>
            <w:noProof/>
            <w:color w:val="000000" w:themeColor="text1"/>
            <w:vertAlign w:val="superscript"/>
          </w:rPr>
          <w:delText xml:space="preserve"> </w:delText>
        </w:r>
      </w:del>
      <w:hyperlink w:anchor="_ENREF_94" w:tooltip="Simonato, 2014 #10" w:history="1">
        <w:r w:rsidRPr="007F4044">
          <w:rPr>
            <w:rFonts w:cs="Arial"/>
            <w:noProof/>
            <w:color w:val="000000" w:themeColor="text1"/>
            <w:vertAlign w:val="superscript"/>
          </w:rPr>
          <w:t>94</w:t>
        </w:r>
      </w:hyperlink>
      <w:r w:rsidRPr="007F4044">
        <w:rPr>
          <w:rFonts w:cs="Arial"/>
          <w:color w:val="000000" w:themeColor="text1"/>
        </w:rPr>
        <w:fldChar w:fldCharType="end"/>
      </w:r>
      <w:r w:rsidRPr="007F4044">
        <w:rPr>
          <w:rFonts w:cs="Arial"/>
          <w:color w:val="000000" w:themeColor="text1"/>
        </w:rPr>
        <w:t>. The adoption of rigorous and unbiased standards of practice and the creation of multicenter preclinical phase II trials, as done in clinical studies, may also reduce the risk of advancing treatments that are likely to fail</w:t>
      </w:r>
      <w:del w:id="158" w:author="Dominique Duncan" w:date="2016-03-08T12:09:00Z">
        <w:r w:rsidRPr="007F4044" w:rsidDel="005F7FCC">
          <w:rPr>
            <w:rFonts w:cs="Arial"/>
            <w:color w:val="000000" w:themeColor="text1"/>
          </w:rPr>
          <w:delText xml:space="preserve"> </w:delText>
        </w:r>
      </w:del>
      <w:r w:rsidRPr="007F4044">
        <w:rPr>
          <w:rFonts w:cs="Arial"/>
          <w:color w:val="000000" w:themeColor="text1"/>
        </w:rPr>
        <w:fldChar w:fldCharType="begin">
          <w:fldData xml:space="preserve">PEVuZE5vdGU+PENpdGU+PEF1dGhvcj5PJmFwb3M7QnJpZW48L0F1dGhvcj48WWVhcj4yMDEzPC9Z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==
</w:fldData>
        </w:fldChar>
      </w:r>
      <w:r>
        <w:rPr>
          <w:rFonts w:cs="Arial"/>
          <w:color w:val="000000" w:themeColor="text1"/>
        </w:rPr>
        <w:instrText xml:space="preserve"> ADDIN EN.CITE </w:instrText>
      </w:r>
      <w:r>
        <w:rPr>
          <w:rFonts w:cs="Arial"/>
          <w:color w:val="000000" w:themeColor="text1"/>
        </w:rPr>
        <w:fldChar w:fldCharType="begin">
          <w:fldData xml:space="preserve">PEVuZE5vdGU+PENpdGU+PEF1dGhvcj5PJmFwb3M7QnJpZW48L0F1dGhvcj48WWVhcj4yMDEzPC9Z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==
</w:fldData>
        </w:fldChar>
      </w:r>
      <w:r>
        <w:rPr>
          <w:rFonts w:cs="Arial"/>
          <w:color w:val="000000" w:themeColor="text1"/>
        </w:rPr>
        <w:instrText xml:space="preserve"> ADDIN EN.CITE.DATA </w:instrText>
      </w:r>
      <w:r>
        <w:rPr>
          <w:rFonts w:cs="Arial"/>
          <w:color w:val="000000" w:themeColor="text1"/>
        </w:rPr>
      </w:r>
      <w:r>
        <w:rPr>
          <w:rFonts w:cs="Arial"/>
          <w:color w:val="000000" w:themeColor="text1"/>
        </w:rPr>
        <w:fldChar w:fldCharType="end"/>
      </w:r>
      <w:r w:rsidRPr="007F4044">
        <w:rPr>
          <w:rFonts w:cs="Arial"/>
          <w:color w:val="000000" w:themeColor="text1"/>
        </w:rPr>
      </w:r>
      <w:r w:rsidRPr="007F4044">
        <w:rPr>
          <w:rFonts w:cs="Arial"/>
          <w:color w:val="000000" w:themeColor="text1"/>
        </w:rPr>
        <w:fldChar w:fldCharType="separate"/>
      </w:r>
      <w:hyperlink w:anchor="_ENREF_72" w:tooltip="O'Brien, 2013 #31811" w:history="1">
        <w:r w:rsidRPr="007F4044">
          <w:rPr>
            <w:rFonts w:cs="Arial"/>
            <w:noProof/>
            <w:color w:val="000000" w:themeColor="text1"/>
            <w:vertAlign w:val="superscript"/>
          </w:rPr>
          <w:t>72</w:t>
        </w:r>
      </w:hyperlink>
      <w:r w:rsidRPr="007F4044">
        <w:rPr>
          <w:rFonts w:cs="Arial"/>
          <w:noProof/>
          <w:color w:val="000000" w:themeColor="text1"/>
          <w:vertAlign w:val="superscript"/>
        </w:rPr>
        <w:t>,</w:t>
      </w:r>
      <w:del w:id="159" w:author="Dominique Duncan" w:date="2016-03-08T12:09:00Z">
        <w:r w:rsidRPr="007F4044" w:rsidDel="005F7FCC">
          <w:rPr>
            <w:rFonts w:cs="Arial"/>
            <w:noProof/>
            <w:color w:val="000000" w:themeColor="text1"/>
            <w:vertAlign w:val="superscript"/>
          </w:rPr>
          <w:delText xml:space="preserve"> </w:delText>
        </w:r>
      </w:del>
      <w:hyperlink w:anchor="_ENREF_94" w:tooltip="Simonato, 2014 #10" w:history="1">
        <w:r w:rsidRPr="007F4044">
          <w:rPr>
            <w:rFonts w:cs="Arial"/>
            <w:noProof/>
            <w:color w:val="000000" w:themeColor="text1"/>
            <w:vertAlign w:val="superscript"/>
          </w:rPr>
          <w:t>94</w:t>
        </w:r>
      </w:hyperlink>
      <w:r w:rsidRPr="007F4044">
        <w:rPr>
          <w:rFonts w:cs="Arial"/>
          <w:noProof/>
          <w:color w:val="000000" w:themeColor="text1"/>
          <w:vertAlign w:val="superscript"/>
        </w:rPr>
        <w:t>,</w:t>
      </w:r>
      <w:del w:id="160" w:author="Dominique Duncan" w:date="2016-03-08T12:09:00Z">
        <w:r w:rsidRPr="007F4044" w:rsidDel="005F7FCC">
          <w:rPr>
            <w:rFonts w:cs="Arial"/>
            <w:noProof/>
            <w:color w:val="000000" w:themeColor="text1"/>
            <w:vertAlign w:val="superscript"/>
          </w:rPr>
          <w:delText xml:space="preserve"> </w:delText>
        </w:r>
      </w:del>
      <w:hyperlink w:anchor="_ENREF_107" w:tooltip="Watzlawick, 2016 #31815" w:history="1">
        <w:r w:rsidRPr="007F4044">
          <w:rPr>
            <w:rFonts w:cs="Arial"/>
            <w:noProof/>
            <w:color w:val="000000" w:themeColor="text1"/>
            <w:vertAlign w:val="superscript"/>
          </w:rPr>
          <w:t>107</w:t>
        </w:r>
      </w:hyperlink>
      <w:r w:rsidRPr="007F4044">
        <w:rPr>
          <w:rFonts w:cs="Arial"/>
          <w:color w:val="000000" w:themeColor="text1"/>
        </w:rPr>
        <w:fldChar w:fldCharType="end"/>
      </w:r>
      <w:r w:rsidRPr="007F4044">
        <w:rPr>
          <w:rFonts w:cs="Arial"/>
          <w:color w:val="000000" w:themeColor="text1"/>
        </w:rPr>
        <w:t xml:space="preserve">. In this Aim, we therefore plan to create a multicenter preclinical study to test the AEG potential of the lead treatment from Aim 1 in the LFP </w:t>
      </w:r>
      <w:r w:rsidRPr="006B5B47">
        <w:rPr>
          <w:rFonts w:cs="Arial"/>
          <w:color w:val="000000" w:themeColor="text1"/>
        </w:rPr>
        <w:t xml:space="preserve">model of PTE, incorporating and possibly guided by the biomarkers identified by </w:t>
      </w:r>
      <w:r w:rsidRPr="006B5B47">
        <w:rPr>
          <w:rFonts w:cs="Arial"/>
          <w:i/>
          <w:color w:val="000000" w:themeColor="text1"/>
        </w:rPr>
        <w:t>Project 1</w:t>
      </w:r>
      <w:r w:rsidRPr="006B5B47">
        <w:rPr>
          <w:rFonts w:cs="Arial"/>
          <w:color w:val="000000" w:themeColor="text1"/>
        </w:rPr>
        <w:t xml:space="preserve"> and Aim 1 of </w:t>
      </w:r>
      <w:r w:rsidRPr="006B5B47">
        <w:rPr>
          <w:rFonts w:cs="Arial"/>
          <w:i/>
          <w:color w:val="000000" w:themeColor="text1"/>
        </w:rPr>
        <w:t>Project 2.</w:t>
      </w:r>
      <w:r w:rsidRPr="006B5B47">
        <w:rPr>
          <w:rFonts w:cs="Arial"/>
          <w:color w:val="000000" w:themeColor="text1"/>
        </w:rPr>
        <w:t xml:space="preserve"> </w:t>
      </w:r>
    </w:p>
    <w:p w14:paraId="47DB7465" w14:textId="4E6CD9F4" w:rsidR="00FC2B12" w:rsidRPr="006B5B47" w:rsidRDefault="00FC2B12" w:rsidP="00FC2B12">
      <w:pPr>
        <w:pStyle w:val="NoSpacing"/>
        <w:rPr>
          <w:rFonts w:cs="Arial"/>
        </w:rPr>
      </w:pPr>
      <w:r w:rsidRPr="006B5B47">
        <w:rPr>
          <w:rFonts w:cs="Arial"/>
          <w:b/>
        </w:rPr>
        <w:t>Aim 2: Experimental design and specific methods:</w:t>
      </w:r>
      <w:r w:rsidRPr="006B5B47">
        <w:rPr>
          <w:rFonts w:cs="Arial"/>
        </w:rPr>
        <w:t xml:space="preserve"> (please see General Methods, section </w:t>
      </w:r>
      <w:r w:rsidR="00C33A7C" w:rsidRPr="006B5B47">
        <w:rPr>
          <w:rFonts w:cs="Arial"/>
        </w:rPr>
        <w:t>3.</w:t>
      </w:r>
      <w:r w:rsidRPr="006B5B47">
        <w:rPr>
          <w:rFonts w:cs="Arial"/>
        </w:rPr>
        <w:t>3).</w:t>
      </w:r>
    </w:p>
    <w:p w14:paraId="490D1AE9" w14:textId="0895CFAD" w:rsidR="00FC2B12" w:rsidRPr="007F4044" w:rsidRDefault="00FC2B12" w:rsidP="00FC2B12">
      <w:pPr>
        <w:pStyle w:val="NoSpacing"/>
        <w:rPr>
          <w:rFonts w:cs="Arial"/>
        </w:rPr>
      </w:pPr>
      <w:r w:rsidRPr="006B5B47">
        <w:rPr>
          <w:i/>
        </w:rPr>
        <w:t>Study design</w:t>
      </w:r>
      <w:r w:rsidRPr="006B5B47">
        <w:rPr>
          <w:rFonts w:cs="Arial"/>
          <w:b/>
          <w:i/>
        </w:rPr>
        <w:t xml:space="preserve"> </w:t>
      </w:r>
      <w:r w:rsidRPr="006B5B47">
        <w:t>(</w:t>
      </w:r>
      <w:r w:rsidRPr="006B5B47">
        <w:rPr>
          <w:rFonts w:cs="Arial"/>
          <w:b/>
        </w:rPr>
        <w:t>Fig</w:t>
      </w:r>
      <w:r w:rsidR="00C33A7C" w:rsidRPr="006B5B47">
        <w:rPr>
          <w:rFonts w:cs="Arial"/>
          <w:b/>
        </w:rPr>
        <w:t>ure</w:t>
      </w:r>
      <w:r w:rsidRPr="006B5B47">
        <w:rPr>
          <w:b/>
        </w:rPr>
        <w:t xml:space="preserve"> 10</w:t>
      </w:r>
      <w:r w:rsidRPr="006B5B47">
        <w:t>):</w:t>
      </w:r>
      <w:r w:rsidRPr="006B5B47">
        <w:rPr>
          <w:rFonts w:cs="Arial"/>
        </w:rPr>
        <w:t xml:space="preserve"> (Einstein, Melbourne, UCLA, UEF) A rigorous, blinded, randomized</w:t>
      </w:r>
      <w:r w:rsidRPr="007F4044">
        <w:rPr>
          <w:rFonts w:cs="Arial"/>
        </w:rPr>
        <w:t>, vehicle controlled study design will be done</w:t>
      </w:r>
      <w:del w:id="161" w:author="Dominique Duncan" w:date="2016-03-08T12:09:00Z">
        <w:r w:rsidRPr="007F4044" w:rsidDel="005F7FCC">
          <w:rPr>
            <w:rFonts w:cs="Arial"/>
          </w:rPr>
          <w:delText xml:space="preserve"> </w:delText>
        </w:r>
      </w:del>
      <w:hyperlink w:anchor="_ENREF_63" w:tooltip="Landis, 2012 #31420" w:history="1">
        <w:r w:rsidRPr="007F4044">
          <w:rPr>
            <w:rFonts w:cs="Arial"/>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rFonts w:cs="Arial"/>
          </w:rPr>
          <w:instrText xml:space="preserve"> ADDIN EN.CITE </w:instrText>
        </w:r>
        <w:r w:rsidRPr="007F4044">
          <w:rPr>
            <w:rFonts w:cs="Arial"/>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rFonts w:cs="Arial"/>
          </w:rPr>
          <w:instrText xml:space="preserve"> ADDIN EN.CITE.DATA </w:instrText>
        </w:r>
        <w:r w:rsidRPr="007F4044">
          <w:rPr>
            <w:rFonts w:cs="Arial"/>
          </w:rPr>
        </w:r>
        <w:r w:rsidRPr="007F4044">
          <w:rPr>
            <w:rFonts w:cs="Arial"/>
          </w:rPr>
          <w:fldChar w:fldCharType="end"/>
        </w:r>
        <w:r w:rsidRPr="007F4044">
          <w:rPr>
            <w:rFonts w:cs="Arial"/>
          </w:rPr>
        </w:r>
        <w:r w:rsidRPr="007F4044">
          <w:rPr>
            <w:rFonts w:cs="Arial"/>
          </w:rPr>
          <w:fldChar w:fldCharType="separate"/>
        </w:r>
        <w:r w:rsidRPr="007F4044">
          <w:rPr>
            <w:rFonts w:cs="Arial"/>
            <w:noProof/>
            <w:vertAlign w:val="superscript"/>
          </w:rPr>
          <w:t>63</w:t>
        </w:r>
        <w:r w:rsidRPr="007F4044">
          <w:rPr>
            <w:rFonts w:cs="Arial"/>
          </w:rPr>
          <w:fldChar w:fldCharType="end"/>
        </w:r>
      </w:hyperlink>
      <w:ins w:id="162" w:author="Dominique Duncan" w:date="2016-03-08T12:09:00Z">
        <w:r w:rsidR="005F7FCC" w:rsidRPr="005F7FCC">
          <w:rPr>
            <w:rFonts w:cs="Arial"/>
            <w:vertAlign w:val="superscript"/>
            <w:rPrChange w:id="163" w:author="Dominique Duncan" w:date="2016-03-08T12:09:00Z">
              <w:rPr>
                <w:rFonts w:cs="Arial"/>
              </w:rPr>
            </w:rPrChange>
          </w:rPr>
          <w:t>,</w:t>
        </w:r>
      </w:ins>
      <w:del w:id="164" w:author="Dominique Duncan" w:date="2016-03-08T12:09:00Z">
        <w:r w:rsidRPr="007F4044" w:rsidDel="005F7FCC">
          <w:rPr>
            <w:rFonts w:cs="Arial"/>
          </w:rPr>
          <w:delText xml:space="preserve"> </w:delText>
        </w:r>
      </w:del>
      <w:hyperlink w:anchor="_ENREF_58" w:tooltip="Kilkenny, 2010 #31445" w:history="1">
        <w:r w:rsidRPr="007F4044">
          <w:rPr>
            <w:rFonts w:cs="Arial"/>
          </w:rPr>
          <w:fldChar w:fldCharType="begin"/>
        </w:r>
        <w:r w:rsidRPr="007F4044">
          <w:rPr>
            <w:rFonts w:cs="Arial"/>
          </w:rPr>
          <w:instrText xml:space="preserve"> ADDIN EN.CITE &lt;EndNote&gt;&lt;Cite&gt;&lt;Author&gt;Kilkenny&lt;/Author&gt;&lt;Year&gt;2010&lt;/Year&gt;&lt;RecNum&gt;31445&lt;/RecNum&gt;&lt;DisplayText&gt;&lt;style face="superscript"&gt;58&lt;/style&gt;&lt;/DisplayText&gt;&lt;record&gt;&lt;rec-number&gt;31445&lt;/rec-number&gt;&lt;foreign-keys&gt;&lt;key app="EN" db-id="rar5zfffytxew4epzwdpe9sfd5tsvr02vwst"&gt;31445&lt;/key&gt;&lt;/foreign-keys&gt;&lt;ref-type name="Journal Article"&gt;17&lt;/ref-type&gt;&lt;contributors&gt;&lt;authors&gt;&lt;author&gt;Kilkenny, C.&lt;/author&gt;&lt;author&gt;Browne, W. J.&lt;/author&gt;&lt;author&gt;Cuthill, I. C.&lt;/author&gt;&lt;author&gt;Emerson, M.&lt;/author&gt;&lt;author&gt;Altman, D. G.&lt;/author&gt;&lt;/authors&gt;&lt;/contributors&gt;&lt;auth-address&gt;The National Centre for the Replacement, Refinement and Reduction of Animals in Research, London, United Kingdom. carol.kilkenny@nc3rs.org.uk&lt;/auth-address&gt;&lt;titles&gt;&lt;title&gt;Improving bioscience research reporting: the ARRIVE guidelines for reporting animal research&lt;/title&gt;&lt;secondary-title&gt;PLoS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biology&lt;/abbr-1&gt;&lt;/alt-periodical&gt;&lt;pages&gt;e1000412&lt;/pages&gt;&lt;volume&gt;8&lt;/volume&gt;&lt;number&gt;6&lt;/number&gt;&lt;keywords&gt;&lt;keyword&gt;Animal Experimentation/ethics/*standards/statistics &amp;amp; numerical data&lt;/keyword&gt;&lt;keyword&gt;Animal Husbandry/standards&lt;/keyword&gt;&lt;keyword&gt;Animals&lt;/keyword&gt;&lt;keyword&gt;Checklist&lt;/keyword&gt;&lt;keyword&gt;Data Interpretation, Statistical&lt;/keyword&gt;&lt;keyword&gt;Guidelines as Topic&lt;/keyword&gt;&lt;keyword&gt;Peer Review&lt;/keyword&gt;&lt;keyword&gt;Periodicals as Topic/*standards&lt;/keyword&gt;&lt;keyword&gt;Quality Control&lt;/keyword&gt;&lt;keyword&gt;Research Design/*standards&lt;/keyword&gt;&lt;/keywords&gt;&lt;dates&gt;&lt;year&gt;2010&lt;/year&gt;&lt;/dates&gt;&lt;isbn&gt;1545-7885 (Electronic)&amp;#xD;1544-9173 (Linking)&lt;/isbn&gt;&lt;accession-num&gt;20613859&lt;/accession-num&gt;&lt;urls&gt;&lt;related-urls&gt;&lt;url&gt;http://www.ncbi.nlm.nih.gov/pubmed/20613859&lt;/url&gt;&lt;/related-urls&gt;&lt;/urls&gt;&lt;custom2&gt;2893951&lt;/custom2&gt;&lt;electronic-resource-num&gt;10.1371/journal.pbio.1000412&lt;/electronic-resource-num&gt;&lt;/record&gt;&lt;/Cite&gt;&lt;/EndNote&gt;</w:instrText>
        </w:r>
        <w:r w:rsidRPr="007F4044">
          <w:rPr>
            <w:rFonts w:cs="Arial"/>
          </w:rPr>
          <w:fldChar w:fldCharType="separate"/>
        </w:r>
        <w:r w:rsidRPr="007F4044">
          <w:rPr>
            <w:rFonts w:cs="Arial"/>
            <w:noProof/>
            <w:vertAlign w:val="superscript"/>
          </w:rPr>
          <w:t>58</w:t>
        </w:r>
        <w:r w:rsidRPr="007F4044">
          <w:rPr>
            <w:rFonts w:cs="Arial"/>
          </w:rPr>
          <w:fldChar w:fldCharType="end"/>
        </w:r>
      </w:hyperlink>
      <w:ins w:id="165" w:author="Dominique Duncan" w:date="2016-03-08T12:09:00Z">
        <w:r w:rsidR="005F7FCC" w:rsidRPr="005F7FCC">
          <w:rPr>
            <w:rFonts w:cs="Arial"/>
            <w:vertAlign w:val="superscript"/>
            <w:rPrChange w:id="166" w:author="Dominique Duncan" w:date="2016-03-08T12:09:00Z">
              <w:rPr>
                <w:rFonts w:cs="Arial"/>
              </w:rPr>
            </w:rPrChange>
          </w:rPr>
          <w:t>,</w:t>
        </w:r>
      </w:ins>
      <w:del w:id="167" w:author="Dominique Duncan" w:date="2016-03-08T12:09:00Z">
        <w:r w:rsidRPr="007F4044" w:rsidDel="005F7FCC">
          <w:rPr>
            <w:rFonts w:cs="Arial"/>
          </w:rPr>
          <w:delText xml:space="preserve"> </w:delText>
        </w:r>
      </w:del>
      <w:r w:rsidRPr="007F4044">
        <w:rPr>
          <w:rFonts w:cs="Arial"/>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rFonts w:cs="Arial"/>
        </w:rPr>
        <w:instrText xml:space="preserve"> ADDIN EN.CITE </w:instrText>
      </w:r>
      <w:r>
        <w:rPr>
          <w:rFonts w:cs="Arial"/>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rFonts w:cs="Arial"/>
        </w:rPr>
        <w:instrText xml:space="preserve"> ADDIN EN.CITE.DATA </w:instrText>
      </w:r>
      <w:r>
        <w:rPr>
          <w:rFonts w:cs="Arial"/>
        </w:rPr>
      </w:r>
      <w:r>
        <w:rPr>
          <w:rFonts w:cs="Arial"/>
        </w:rPr>
        <w:fldChar w:fldCharType="end"/>
      </w:r>
      <w:r w:rsidRPr="007F4044">
        <w:rPr>
          <w:rFonts w:cs="Arial"/>
        </w:rPr>
      </w:r>
      <w:r w:rsidRPr="007F4044">
        <w:rPr>
          <w:rFonts w:cs="Arial"/>
        </w:rPr>
        <w:fldChar w:fldCharType="separate"/>
      </w:r>
      <w:hyperlink w:anchor="_ENREF_36" w:tooltip="Galanopoulou, 2013 #20" w:history="1">
        <w:r w:rsidRPr="007F4044">
          <w:rPr>
            <w:rFonts w:cs="Arial"/>
            <w:noProof/>
            <w:vertAlign w:val="superscript"/>
          </w:rPr>
          <w:t>36</w:t>
        </w:r>
      </w:hyperlink>
      <w:r w:rsidRPr="007F4044">
        <w:rPr>
          <w:rFonts w:cs="Arial"/>
          <w:noProof/>
          <w:vertAlign w:val="superscript"/>
        </w:rPr>
        <w:t>,</w:t>
      </w:r>
      <w:del w:id="168" w:author="Dominique Duncan" w:date="2016-03-08T12:09:00Z">
        <w:r w:rsidRPr="007F4044" w:rsidDel="005F7FCC">
          <w:rPr>
            <w:rFonts w:cs="Arial"/>
            <w:noProof/>
            <w:vertAlign w:val="superscript"/>
          </w:rPr>
          <w:delText xml:space="preserve"> </w:delText>
        </w:r>
      </w:del>
      <w:hyperlink w:anchor="_ENREF_37" w:tooltip="Galanopoulou, 2013 #21" w:history="1">
        <w:r w:rsidRPr="007F4044">
          <w:rPr>
            <w:rFonts w:cs="Arial"/>
            <w:noProof/>
            <w:vertAlign w:val="superscript"/>
          </w:rPr>
          <w:t>37</w:t>
        </w:r>
      </w:hyperlink>
      <w:r w:rsidRPr="007F4044">
        <w:rPr>
          <w:rFonts w:cs="Arial"/>
        </w:rPr>
        <w:fldChar w:fldCharType="end"/>
      </w:r>
      <w:r w:rsidRPr="007F4044">
        <w:rPr>
          <w:rFonts w:cs="Arial"/>
        </w:rPr>
        <w:t xml:space="preserve">. Rats will receive LFPI and </w:t>
      </w:r>
      <w:proofErr w:type="spellStart"/>
      <w:r w:rsidRPr="007F4044">
        <w:rPr>
          <w:rFonts w:cs="Arial"/>
        </w:rPr>
        <w:t>Neuroscores</w:t>
      </w:r>
      <w:proofErr w:type="spellEnd"/>
      <w:r w:rsidRPr="007F4044">
        <w:rPr>
          <w:rFonts w:cs="Arial"/>
        </w:rPr>
        <w:t xml:space="preserve"> will be recorded. </w:t>
      </w:r>
      <w:proofErr w:type="gramStart"/>
      <w:r w:rsidRPr="007F4044">
        <w:rPr>
          <w:rFonts w:cs="Arial"/>
        </w:rPr>
        <w:t xml:space="preserve">A bolus </w:t>
      </w:r>
      <w:proofErr w:type="spellStart"/>
      <w:r w:rsidRPr="007F4044">
        <w:rPr>
          <w:rFonts w:cs="Arial"/>
        </w:rPr>
        <w:t>i.p</w:t>
      </w:r>
      <w:proofErr w:type="spellEnd"/>
      <w:r w:rsidRPr="007F4044">
        <w:rPr>
          <w:rFonts w:cs="Arial"/>
        </w:rPr>
        <w:t>.</w:t>
      </w:r>
      <w:proofErr w:type="gramEnd"/>
      <w:r w:rsidRPr="007F4044">
        <w:rPr>
          <w:rFonts w:cs="Arial"/>
        </w:rPr>
        <w:t xml:space="preserve"> </w:t>
      </w:r>
      <w:proofErr w:type="gramStart"/>
      <w:r w:rsidRPr="007F4044">
        <w:rPr>
          <w:rFonts w:cs="Arial"/>
        </w:rPr>
        <w:t>injection</w:t>
      </w:r>
      <w:proofErr w:type="gramEnd"/>
      <w:r w:rsidRPr="007F4044">
        <w:rPr>
          <w:rFonts w:cs="Arial"/>
        </w:rPr>
        <w:t xml:space="preserve"> of drug or vehicle will be given 30min after LFPI to raise levels acutely followed by </w:t>
      </w:r>
      <w:proofErr w:type="spellStart"/>
      <w:r w:rsidRPr="007F4044">
        <w:rPr>
          <w:rFonts w:cs="Arial"/>
        </w:rPr>
        <w:t>minipump</w:t>
      </w:r>
      <w:proofErr w:type="spellEnd"/>
      <w:r w:rsidRPr="007F4044">
        <w:rPr>
          <w:rFonts w:cs="Arial"/>
        </w:rPr>
        <w:t xml:space="preserve"> implantation. </w:t>
      </w:r>
      <w:proofErr w:type="spellStart"/>
      <w:r w:rsidRPr="007F4044">
        <w:rPr>
          <w:rFonts w:cs="Arial"/>
        </w:rPr>
        <w:t>Minipumps</w:t>
      </w:r>
      <w:proofErr w:type="spellEnd"/>
      <w:r w:rsidRPr="007F4044">
        <w:rPr>
          <w:rFonts w:cs="Arial"/>
        </w:rPr>
        <w:t xml:space="preserve"> will be removed at </w:t>
      </w:r>
      <w:r w:rsidR="00643592">
        <w:rPr>
          <w:rFonts w:cs="Arial"/>
        </w:rPr>
        <w:t>6wk</w:t>
      </w:r>
      <w:r w:rsidRPr="007F4044">
        <w:rPr>
          <w:rFonts w:cs="Arial"/>
        </w:rPr>
        <w:t xml:space="preserve"> and replaced with a second pump till the 12</w:t>
      </w:r>
      <w:r w:rsidRPr="007F4044">
        <w:rPr>
          <w:rFonts w:cs="Arial"/>
          <w:vertAlign w:val="superscript"/>
        </w:rPr>
        <w:t>th</w:t>
      </w:r>
      <w:r w:rsidRPr="007F4044">
        <w:rPr>
          <w:rFonts w:cs="Arial"/>
        </w:rPr>
        <w:t xml:space="preserve"> week, as follows: (vehicle x </w:t>
      </w:r>
      <w:r w:rsidR="00643592">
        <w:rPr>
          <w:rFonts w:cs="Arial"/>
        </w:rPr>
        <w:t>6wk</w:t>
      </w:r>
      <w:r w:rsidRPr="007F4044">
        <w:rPr>
          <w:rFonts w:cs="Arial"/>
        </w:rPr>
        <w:t xml:space="preserve">) + (vehicle x </w:t>
      </w:r>
      <w:r w:rsidR="00643592">
        <w:rPr>
          <w:rFonts w:cs="Arial"/>
        </w:rPr>
        <w:t>6wk</w:t>
      </w:r>
      <w:r w:rsidRPr="007F4044">
        <w:rPr>
          <w:rFonts w:cs="Arial"/>
        </w:rPr>
        <w:t xml:space="preserve">); (drug x </w:t>
      </w:r>
      <w:r w:rsidR="00643592">
        <w:rPr>
          <w:rFonts w:cs="Arial"/>
        </w:rPr>
        <w:t>6wk</w:t>
      </w:r>
      <w:r w:rsidRPr="007F4044">
        <w:rPr>
          <w:rFonts w:cs="Arial"/>
        </w:rPr>
        <w:t xml:space="preserve">) + (vehicle x </w:t>
      </w:r>
      <w:r w:rsidR="00643592">
        <w:rPr>
          <w:rFonts w:cs="Arial"/>
        </w:rPr>
        <w:t>6wk</w:t>
      </w:r>
      <w:r w:rsidRPr="007F4044">
        <w:rPr>
          <w:rFonts w:cs="Arial"/>
        </w:rPr>
        <w:t xml:space="preserve">); (drug x </w:t>
      </w:r>
      <w:r w:rsidR="00643592">
        <w:rPr>
          <w:rFonts w:cs="Arial"/>
        </w:rPr>
        <w:t>6wk</w:t>
      </w:r>
      <w:r w:rsidRPr="007F4044">
        <w:rPr>
          <w:rFonts w:cs="Arial"/>
        </w:rPr>
        <w:t xml:space="preserve">) + (drug x </w:t>
      </w:r>
      <w:r w:rsidR="00643592">
        <w:rPr>
          <w:rFonts w:cs="Arial"/>
        </w:rPr>
        <w:t>6wk</w:t>
      </w:r>
      <w:r w:rsidRPr="007F4044">
        <w:rPr>
          <w:rFonts w:cs="Arial"/>
        </w:rPr>
        <w:t xml:space="preserve">). Structural MRI (T2 weighted, DWI, DTI, SWI) will be done at the best predictive early </w:t>
      </w:r>
      <w:proofErr w:type="spellStart"/>
      <w:r w:rsidRPr="007F4044">
        <w:rPr>
          <w:rFonts w:cs="Arial"/>
        </w:rPr>
        <w:t>timepoint</w:t>
      </w:r>
      <w:proofErr w:type="spellEnd"/>
      <w:r w:rsidRPr="007F4044">
        <w:rPr>
          <w:rFonts w:cs="Arial"/>
        </w:rPr>
        <w:t xml:space="preserve"> (2d or 9d or 1month) (as per </w:t>
      </w:r>
      <w:r w:rsidRPr="007F4044">
        <w:rPr>
          <w:rFonts w:cs="Arial"/>
          <w:i/>
        </w:rPr>
        <w:t>Project 1</w:t>
      </w:r>
      <w:r w:rsidRPr="007F4044">
        <w:rPr>
          <w:rFonts w:cs="Arial"/>
        </w:rPr>
        <w:t xml:space="preserve">) and at 5 months. Blood for plasma biomarkers (protein, </w:t>
      </w:r>
      <w:proofErr w:type="spellStart"/>
      <w:r w:rsidRPr="007F4044">
        <w:rPr>
          <w:rFonts w:cs="Arial"/>
        </w:rPr>
        <w:t>miRNA</w:t>
      </w:r>
      <w:proofErr w:type="spellEnd"/>
      <w:r w:rsidRPr="007F4044">
        <w:rPr>
          <w:rFonts w:cs="Arial"/>
        </w:rPr>
        <w:t xml:space="preserve">) will be collected at the best predictive early </w:t>
      </w:r>
      <w:proofErr w:type="spellStart"/>
      <w:r w:rsidRPr="007F4044">
        <w:rPr>
          <w:rFonts w:cs="Arial"/>
        </w:rPr>
        <w:t>timepoint</w:t>
      </w:r>
      <w:proofErr w:type="spellEnd"/>
      <w:r w:rsidRPr="007F4044">
        <w:rPr>
          <w:rFonts w:cs="Arial"/>
        </w:rPr>
        <w:t xml:space="preserve"> (2d or </w:t>
      </w:r>
      <w:proofErr w:type="spellStart"/>
      <w:r w:rsidRPr="007F4044">
        <w:rPr>
          <w:rFonts w:cs="Arial"/>
        </w:rPr>
        <w:t>or</w:t>
      </w:r>
      <w:proofErr w:type="spellEnd"/>
      <w:r w:rsidRPr="007F4044">
        <w:rPr>
          <w:rFonts w:cs="Arial"/>
        </w:rPr>
        <w:t xml:space="preserve"> 7d or 9d or 1month) (as per </w:t>
      </w:r>
      <w:r w:rsidRPr="007F4044">
        <w:rPr>
          <w:rFonts w:cs="Arial"/>
          <w:i/>
        </w:rPr>
        <w:t xml:space="preserve">Project 1 </w:t>
      </w:r>
      <w:r w:rsidRPr="007F4044">
        <w:rPr>
          <w:rFonts w:cs="Arial"/>
        </w:rPr>
        <w:t>and</w:t>
      </w:r>
      <w:r w:rsidRPr="007F4044">
        <w:rPr>
          <w:rFonts w:cs="Arial"/>
          <w:i/>
        </w:rPr>
        <w:t xml:space="preserve"> Project 2-Aim 1</w:t>
      </w:r>
      <w:r w:rsidRPr="007F4044">
        <w:rPr>
          <w:rFonts w:cs="Arial"/>
        </w:rPr>
        <w:t>) and at end of the 7</w:t>
      </w:r>
      <w:r w:rsidRPr="007F4044">
        <w:rPr>
          <w:rFonts w:cs="Arial"/>
          <w:vertAlign w:val="superscript"/>
        </w:rPr>
        <w:t>th</w:t>
      </w:r>
      <w:r w:rsidRPr="007F4044">
        <w:rPr>
          <w:rFonts w:cs="Arial"/>
        </w:rPr>
        <w:t xml:space="preserve"> month video-EEG. Blood collection for drug levels will be done after each </w:t>
      </w:r>
      <w:proofErr w:type="spellStart"/>
      <w:r w:rsidRPr="007F4044">
        <w:rPr>
          <w:rFonts w:cs="Arial"/>
        </w:rPr>
        <w:t>minipump</w:t>
      </w:r>
      <w:proofErr w:type="spellEnd"/>
      <w:r w:rsidRPr="007F4044">
        <w:rPr>
          <w:rFonts w:cs="Arial"/>
        </w:rPr>
        <w:t xml:space="preserve"> is removed to confirm delivery of drug. EEG electrodes will be implanted at the 6</w:t>
      </w:r>
      <w:r w:rsidRPr="007F4044">
        <w:rPr>
          <w:rFonts w:cs="Arial"/>
          <w:vertAlign w:val="superscript"/>
        </w:rPr>
        <w:t>th</w:t>
      </w:r>
      <w:r w:rsidRPr="007F4044">
        <w:rPr>
          <w:rFonts w:cs="Arial"/>
        </w:rPr>
        <w:t xml:space="preserve"> month and video-EEG monitoring will be done in the 7</w:t>
      </w:r>
      <w:r w:rsidRPr="007F4044">
        <w:rPr>
          <w:rFonts w:cs="Arial"/>
          <w:vertAlign w:val="superscript"/>
        </w:rPr>
        <w:t>th</w:t>
      </w:r>
      <w:r w:rsidRPr="007F4044">
        <w:rPr>
          <w:rFonts w:cs="Arial"/>
        </w:rPr>
        <w:t xml:space="preserve"> (full EEG montage, Figure 9A) and 12</w:t>
      </w:r>
      <w:r w:rsidRPr="007F4044">
        <w:rPr>
          <w:rFonts w:cs="Arial"/>
          <w:vertAlign w:val="superscript"/>
        </w:rPr>
        <w:t>th</w:t>
      </w:r>
      <w:r w:rsidRPr="007F4044">
        <w:rPr>
          <w:rFonts w:cs="Arial"/>
        </w:rPr>
        <w:t xml:space="preserve"> months (Minimal seizure montage, Figure 9A) using wide band video-EEG recordings. Rats will be perfused at end of 12</w:t>
      </w:r>
      <w:r w:rsidRPr="007F4044">
        <w:rPr>
          <w:rFonts w:cs="Arial"/>
          <w:vertAlign w:val="superscript"/>
        </w:rPr>
        <w:t>th</w:t>
      </w:r>
      <w:r w:rsidRPr="007F4044">
        <w:rPr>
          <w:rFonts w:cs="Arial"/>
        </w:rPr>
        <w:t xml:space="preserve"> month for ex vivo MRI to assess injury and will be stored at the</w:t>
      </w:r>
      <w:r w:rsidRPr="007F4044">
        <w:rPr>
          <w:rFonts w:cs="Arial"/>
          <w:i/>
        </w:rPr>
        <w:t xml:space="preserve"> </w:t>
      </w:r>
      <w:proofErr w:type="spellStart"/>
      <w:r w:rsidRPr="007F4044">
        <w:rPr>
          <w:rFonts w:cs="Arial"/>
          <w:i/>
        </w:rPr>
        <w:t>BioBank</w:t>
      </w:r>
      <w:proofErr w:type="spellEnd"/>
      <w:r w:rsidRPr="007F4044">
        <w:rPr>
          <w:rFonts w:cs="Arial"/>
        </w:rPr>
        <w:t xml:space="preserve"> (Aim 3). </w:t>
      </w:r>
      <w:r w:rsidRPr="006B5B47">
        <w:rPr>
          <w:i/>
        </w:rPr>
        <w:t>Exclusion criteria:</w:t>
      </w:r>
      <w:r w:rsidRPr="007F4044">
        <w:rPr>
          <w:rFonts w:cs="Arial"/>
        </w:rPr>
        <w:t xml:space="preserve"> as in Aim 1C-1D.  We will use 121 rats/group (Power Analysis</w:t>
      </w:r>
      <w:r w:rsidRPr="00C33A7C">
        <w:rPr>
          <w:rFonts w:cs="Arial"/>
        </w:rPr>
        <w:t xml:space="preserve">, section </w:t>
      </w:r>
      <w:r w:rsidR="00C33A7C" w:rsidRPr="006B5B47">
        <w:rPr>
          <w:rFonts w:cs="Arial"/>
        </w:rPr>
        <w:t>3.</w:t>
      </w:r>
      <w:r w:rsidRPr="00C33A7C">
        <w:rPr>
          <w:rFonts w:cs="Arial"/>
        </w:rPr>
        <w:t>3).</w:t>
      </w:r>
      <w:r w:rsidRPr="007F4044">
        <w:rPr>
          <w:rFonts w:cs="Arial"/>
        </w:rPr>
        <w:t xml:space="preserve"> The outcome measures and endpoints are in </w:t>
      </w:r>
      <w:r w:rsidRPr="006B5B47">
        <w:rPr>
          <w:b/>
        </w:rPr>
        <w:t>Table 3</w:t>
      </w:r>
      <w:r w:rsidRPr="007F4044">
        <w:rPr>
          <w:rFonts w:cs="Arial"/>
        </w:rPr>
        <w:t>.</w:t>
      </w:r>
    </w:p>
    <w:p w14:paraId="16CE3CC8" w14:textId="12943613" w:rsidR="00FC2B12" w:rsidRPr="007F4044" w:rsidRDefault="00FC2B12" w:rsidP="00FC2B12">
      <w:pPr>
        <w:pStyle w:val="NoSpacing"/>
      </w:pPr>
      <w:r w:rsidRPr="007F4044">
        <w:rPr>
          <w:rStyle w:val="Heading2Char"/>
        </w:rPr>
        <w:t>Aim 2: Data analysis and expected results</w:t>
      </w:r>
      <w:r w:rsidRPr="007F4044">
        <w:rPr>
          <w:b/>
        </w:rPr>
        <w:t>:</w:t>
      </w:r>
      <w:r w:rsidRPr="007F4044">
        <w:t xml:space="preserve"> We have powered the study to identify a drug that reduces the risk for PTE by 50% (from 30% to 15% at 7months), based on prior studies</w:t>
      </w:r>
      <w:hyperlink w:anchor="_ENREF_55" w:tooltip="Kharatishvili, 2006 #31809" w:history="1">
        <w:r w:rsidRPr="007F4044">
          <w:fldChar w:fldCharType="begin">
            <w:fldData xml:space="preserve">PEVuZE5vdGU+PENpdGU+PEF1dGhvcj5LaGFyYXRpc2h2aWxpPC9BdXRob3I+PFllYXI+MjAwNjwv
WWVhcj48UmVjTnVtPjMxODA5PC9SZWNOdW0+PERpc3BsYXlUZXh0PjxzdHlsZSBmYWNlPSJzdXBl
cnNjcmlwdCI+NTU8L3N0eWxlPjwvRGlzcGxheVRleHQ+PHJlY29yZD48cmVjLW51bWJlcj4zMTgw
OTwvcmVjLW51bWJlcj48Zm9yZWlnbi1rZXlzPjxrZXkgYXBwPSJFTiIgZGItaWQ9InJhcjV6ZmZm
eXR4ZXc0ZXB6d2RwZTlzZmQ1dHN2cjAydndzdCI+MzE4MDk8L2tleT48L2ZvcmVpZ24ta2V5cz48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 </w:instrText>
        </w:r>
        <w:r w:rsidRPr="007F4044">
          <w:fldChar w:fldCharType="begin">
            <w:fldData xml:space="preserve">PEVuZE5vdGU+PENpdGU+PEF1dGhvcj5LaGFyYXRpc2h2aWxpPC9BdXRob3I+PFllYXI+MjAwNjwv
WWVhcj48UmVjTnVtPjMxODA5PC9SZWNOdW0+PERpc3BsYXlUZXh0PjxzdHlsZSBmYWNlPSJzdXBl
cnNjcmlwdCI+NTU8L3N0eWxlPjwvRGlzcGxheVRleHQ+PHJlY29yZD48cmVjLW51bWJlcj4zMTgw
OTwvcmVjLW51bWJlcj48Zm9yZWlnbi1rZXlzPjxrZXkgYXBwPSJFTiIgZGItaWQ9InJhcjV6ZmZm
eXR4ZXc0ZXB6d2RwZTlzZmQ1dHN2cjAydndzdCI+MzE4MDk8L2tleT48L2ZvcmVpZ24ta2V5cz48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EN.CITE.DATA </w:instrText>
        </w:r>
        <w:r w:rsidRPr="007F4044">
          <w:fldChar w:fldCharType="end"/>
        </w:r>
        <w:r w:rsidRPr="007F4044">
          <w:fldChar w:fldCharType="separate"/>
        </w:r>
        <w:r w:rsidRPr="007F4044">
          <w:rPr>
            <w:noProof/>
            <w:vertAlign w:val="superscript"/>
          </w:rPr>
          <w:t>55</w:t>
        </w:r>
        <w:r w:rsidRPr="007F4044">
          <w:fldChar w:fldCharType="end"/>
        </w:r>
      </w:hyperlink>
      <w:r w:rsidRPr="007F4044">
        <w:t>. Please note that we define PTE rates based on the electrographic seizure type 1 definition (</w:t>
      </w:r>
      <w:r w:rsidRPr="006B5B47">
        <w:rPr>
          <w:b/>
        </w:rPr>
        <w:t>Table 3</w:t>
      </w:r>
      <w:r w:rsidRPr="007F4044">
        <w:t>), because such seizures have not been seen in sham controls at this age, according to</w:t>
      </w:r>
      <w:del w:id="169" w:author="Dominique Duncan" w:date="2016-03-08T12:09:00Z">
        <w:r w:rsidRPr="007F4044" w:rsidDel="005F7FCC">
          <w:delText xml:space="preserve"> </w:delText>
        </w:r>
      </w:del>
      <w:hyperlink w:anchor="_ENREF_55" w:tooltip="Kharatishvili, 2006 #31809" w:history="1">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 </w:instrText>
        </w:r>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EN.CITE.DATA </w:instrText>
        </w:r>
        <w:r w:rsidRPr="007F4044">
          <w:fldChar w:fldCharType="end"/>
        </w:r>
        <w:r w:rsidRPr="007F4044">
          <w:fldChar w:fldCharType="separate"/>
        </w:r>
        <w:r w:rsidRPr="007F4044">
          <w:rPr>
            <w:noProof/>
            <w:vertAlign w:val="superscript"/>
          </w:rPr>
          <w:t>55</w:t>
        </w:r>
        <w:r w:rsidRPr="007F4044">
          <w:fldChar w:fldCharType="end"/>
        </w:r>
      </w:hyperlink>
      <w:r w:rsidRPr="007F4044">
        <w:t xml:space="preserve"> but also according to data from the Einstein, Melbourne, and UCLA groups.</w:t>
      </w:r>
      <w:r w:rsidRPr="007F4044" w:rsidDel="00177AAD">
        <w:t xml:space="preserve"> </w:t>
      </w:r>
      <w:r w:rsidRPr="007F4044">
        <w:t>These seizures are first detected in the ipsilateral ventral hippocampus and can be associated with a Racine score 3.3±1.4 (range 1-5, median 4)</w:t>
      </w:r>
      <w:del w:id="170" w:author="Dominique Duncan" w:date="2016-03-08T12:09:00Z">
        <w:r w:rsidRPr="007F4044" w:rsidDel="005F7FCC">
          <w:delText xml:space="preserve"> </w:delText>
        </w:r>
      </w:del>
      <w:hyperlink w:anchor="_ENREF_55" w:tooltip="Kharatishvili, 2006 #31809" w:history="1">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 </w:instrText>
        </w:r>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EN.CITE.DATA </w:instrText>
        </w:r>
        <w:r w:rsidRPr="007F4044">
          <w:fldChar w:fldCharType="end"/>
        </w:r>
        <w:r w:rsidRPr="007F4044">
          <w:fldChar w:fldCharType="separate"/>
        </w:r>
        <w:r w:rsidRPr="007F4044">
          <w:rPr>
            <w:noProof/>
            <w:vertAlign w:val="superscript"/>
          </w:rPr>
          <w:t>55</w:t>
        </w:r>
        <w:r w:rsidRPr="007F4044">
          <w:fldChar w:fldCharType="end"/>
        </w:r>
      </w:hyperlink>
      <w:r w:rsidRPr="007F4044">
        <w:t>. The definition of electrographic seizures type 2 (</w:t>
      </w:r>
      <w:r w:rsidRPr="006B5B47">
        <w:rPr>
          <w:b/>
        </w:rPr>
        <w:t>Table 3</w:t>
      </w:r>
      <w:r w:rsidRPr="007F4044">
        <w:t>, from</w:t>
      </w:r>
      <w:del w:id="171" w:author="Dominique Duncan" w:date="2016-03-08T12:09:00Z">
        <w:r w:rsidRPr="007F4044" w:rsidDel="005F7FCC">
          <w:delText xml:space="preserve"> </w:delText>
        </w:r>
      </w:del>
      <w:hyperlink w:anchor="_ENREF_55" w:tooltip="Kharatishvili, 2006 #31809" w:history="1">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 </w:instrText>
        </w:r>
        <w:r w:rsidRPr="007F4044">
          <w:fldChar w:fldCharType="begin">
            <w:fldData xml:space="preserve">PEVuZE5vdGU+PENpdGU+PEF1dGhvcj5LaGFyYXRpc2h2aWxpPC9BdXRob3I+PFllYXI+MjAwNjwv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</w:fldData>
          </w:fldChar>
        </w:r>
        <w:r w:rsidRPr="007F4044">
          <w:instrText xml:space="preserve"> ADDIN EN.CITE.DATA </w:instrText>
        </w:r>
        <w:r w:rsidRPr="007F4044">
          <w:fldChar w:fldCharType="end"/>
        </w:r>
        <w:r w:rsidRPr="007F4044">
          <w:fldChar w:fldCharType="separate"/>
        </w:r>
        <w:r w:rsidRPr="007F4044">
          <w:rPr>
            <w:noProof/>
            <w:vertAlign w:val="superscript"/>
          </w:rPr>
          <w:t>55</w:t>
        </w:r>
        <w:r w:rsidRPr="007F4044">
          <w:fldChar w:fldCharType="end"/>
        </w:r>
      </w:hyperlink>
      <w:r w:rsidRPr="007F4044">
        <w:t xml:space="preserve">) may also include SWD bursts, which have been reported in certain rat strains in sham control animals. </w:t>
      </w:r>
      <w:r w:rsidRPr="007F4044">
        <w:lastRenderedPageBreak/>
        <w:t xml:space="preserve">We include them to differentiate the effects of drugs in SWD bursts </w:t>
      </w:r>
      <w:proofErr w:type="spellStart"/>
      <w:r w:rsidRPr="007F4044">
        <w:t>vs</w:t>
      </w:r>
      <w:proofErr w:type="spellEnd"/>
      <w:r w:rsidRPr="007F4044">
        <w:t xml:space="preserve"> other seizures. Future studies may determine whether drug effects are different in SWD bursts seen in PTE </w:t>
      </w:r>
      <w:proofErr w:type="spellStart"/>
      <w:r w:rsidRPr="007F4044">
        <w:t>vs</w:t>
      </w:r>
      <w:proofErr w:type="spellEnd"/>
      <w:r w:rsidRPr="007F4044">
        <w:t xml:space="preserve"> sham controls. We will record the type o</w:t>
      </w:r>
      <w:r w:rsidR="00A56C88">
        <w:t xml:space="preserve">f seizures (i.e., </w:t>
      </w:r>
      <w:proofErr w:type="spellStart"/>
      <w:r w:rsidR="00A56C88">
        <w:t>non</w:t>
      </w:r>
      <w:r w:rsidRPr="007F4044">
        <w:t>convulsive</w:t>
      </w:r>
      <w:proofErr w:type="spellEnd"/>
      <w:r w:rsidRPr="007F4044">
        <w:t xml:space="preserve"> </w:t>
      </w:r>
      <w:proofErr w:type="spellStart"/>
      <w:r w:rsidRPr="007F4044">
        <w:t>vs</w:t>
      </w:r>
      <w:proofErr w:type="spellEnd"/>
      <w:r w:rsidRPr="007F4044">
        <w:t xml:space="preserve"> convulsive, see </w:t>
      </w:r>
      <w:r w:rsidRPr="006B5B47">
        <w:rPr>
          <w:b/>
        </w:rPr>
        <w:t>Table 3</w:t>
      </w:r>
      <w:r w:rsidRPr="007F4044">
        <w:t>) using the Racine scale</w:t>
      </w:r>
      <w:hyperlink w:anchor="_ENREF_84" w:tooltip="Racine, 1972 #31955" w:history="1">
        <w:r w:rsidRPr="007F4044">
          <w:fldChar w:fldCharType="begin"/>
        </w:r>
        <w:r w:rsidRPr="007F4044">
          <w:instrText xml:space="preserve"> ADDIN EN.CITE &lt;EndNote&gt;&lt;Cite&gt;&lt;Author&gt;Racine&lt;/Author&gt;&lt;Year&gt;1972&lt;/Year&gt;&lt;RecNum&gt;31955&lt;/RecNum&gt;&lt;DisplayText&gt;&lt;style face="superscript"&gt;84&lt;/style&gt;&lt;/DisplayText&gt;&lt;record&gt;&lt;rec-number&gt;31955&lt;/rec-number&gt;&lt;foreign-keys&gt;&lt;key app="EN" db-id="rar5zfffytxew4epzwdpe9sfd5tsvr02vwst"&gt;31955&lt;/key&gt;&lt;/foreign-keys&gt;&lt;ref-type name="Journal Article"&gt;17&lt;/ref-type&gt;&lt;contributors&gt;&lt;authors&gt;&lt;author&gt;Racine, R. J.&lt;/author&gt;&lt;/authors&gt;&lt;/contributors&gt;&lt;titles&gt;&lt;title&gt;Modification of seizure activity by electrical stimulation. II. Motor seizure&lt;/title&gt;&lt;secondary-title&gt;Electroencephalogr Clin Neurophysiol&lt;/secondary-title&gt;&lt;alt-title&gt;Electroencephalography and clinical neurophysiology&lt;/alt-title&gt;&lt;/titles&gt;&lt;periodical&gt;&lt;full-title&gt;Electroencephalogr Clin Neurophysiol&lt;/full-title&gt;&lt;abbr-1&gt;Electroencephalography and clinical neurophysiology&lt;/abbr-1&gt;&lt;/periodical&gt;&lt;alt-periodical&gt;&lt;full-title&gt;Electroencephalogr Clin Neurophysiol&lt;/full-title&gt;&lt;abbr-1&gt;Electroencephalography and clinical neurophysiology&lt;/abbr-1&gt;&lt;/alt-periodical&gt;&lt;pages&gt;281-94&lt;/pages&gt;&lt;volume&gt;32&lt;/volume&gt;&lt;number&gt;3&lt;/number&gt;&lt;keywords&gt;&lt;keyword&gt;Amygdala/*physiopathology&lt;/keyword&gt;&lt;keyword&gt;Animals&lt;/keyword&gt;&lt;keyword&gt;*Electric Stimulation&lt;/keyword&gt;&lt;keyword&gt;Electroencephalography&lt;/keyword&gt;&lt;keyword&gt;Epilepsy&lt;/keyword&gt;&lt;keyword&gt;Evoked Potentials&lt;/keyword&gt;&lt;keyword&gt;Hippocampus/*physiopathology&lt;/keyword&gt;&lt;keyword&gt;Male&lt;/keyword&gt;&lt;keyword&gt;Muscle Contraction&lt;/keyword&gt;&lt;keyword&gt;Rats&lt;/keyword&gt;&lt;keyword&gt;*Seizures/physiopathology&lt;/keyword&gt;&lt;/keywords&gt;&lt;dates&gt;&lt;year&gt;1972&lt;/year&gt;&lt;pub-dates&gt;&lt;date&gt;Mar&lt;/date&gt;&lt;/pub-dates&gt;&lt;/dates&gt;&lt;isbn&gt;0013-4694 (Print)&amp;#xD;0013-4694 (Linking)&lt;/isbn&gt;&lt;accession-num&gt;4110397&lt;/accession-num&gt;&lt;urls&gt;&lt;related-urls&gt;&lt;url&gt;http://www.ncbi.nlm.nih.gov/pubmed/4110397&lt;/url&gt;&lt;/related-urls&gt;&lt;/urls&gt;&lt;/record&gt;&lt;/Cite&gt;&lt;/EndNote&gt;</w:instrText>
        </w:r>
        <w:r w:rsidRPr="007F4044">
          <w:fldChar w:fldCharType="separate"/>
        </w:r>
        <w:r w:rsidRPr="007F4044">
          <w:rPr>
            <w:noProof/>
            <w:vertAlign w:val="superscript"/>
          </w:rPr>
          <w:t>84</w:t>
        </w:r>
        <w:r w:rsidRPr="007F4044">
          <w:fldChar w:fldCharType="end"/>
        </w:r>
      </w:hyperlink>
      <w:r w:rsidRPr="007F4044">
        <w:t xml:space="preserve">. Our primary outcomes will consider epilepsy in general (all types included) but we will also study the trends for convulsive </w:t>
      </w:r>
      <w:proofErr w:type="spellStart"/>
      <w:r w:rsidRPr="007F4044">
        <w:t>vs</w:t>
      </w:r>
      <w:proofErr w:type="spellEnd"/>
      <w:r w:rsidRPr="007F4044">
        <w:t xml:space="preserve"> </w:t>
      </w:r>
      <w:proofErr w:type="spellStart"/>
      <w:r w:rsidRPr="007F4044">
        <w:t>nonconvulsive</w:t>
      </w:r>
      <w:proofErr w:type="spellEnd"/>
      <w:r w:rsidRPr="007F4044">
        <w:t xml:space="preserve"> seizures, which will be useful for future studies but also the clinical trial design. The presence of convulsive seizures in the standardized LFPI model presents an advantage, given that motor seizures in patients may be more impactful than </w:t>
      </w:r>
      <w:proofErr w:type="spellStart"/>
      <w:r w:rsidRPr="007F4044">
        <w:t>nonconvulsive</w:t>
      </w:r>
      <w:proofErr w:type="spellEnd"/>
      <w:r w:rsidRPr="007F4044">
        <w:t xml:space="preserve"> seizures. We will include the plasma biomarkers that predict </w:t>
      </w:r>
      <w:r w:rsidRPr="007F4044">
        <w:rPr>
          <w:color w:val="000000" w:themeColor="text1"/>
        </w:rPr>
        <w:t>treatment response relevant to the tested drug (i.e., they are either drug-specific or general biomarkers of treatment response). Blood collection will be done at the end of each video-EEG session (1</w:t>
      </w:r>
      <w:r w:rsidRPr="007F4044">
        <w:rPr>
          <w:color w:val="000000" w:themeColor="text1"/>
          <w:vertAlign w:val="superscript"/>
        </w:rPr>
        <w:t>st</w:t>
      </w:r>
      <w:r w:rsidRPr="007F4044">
        <w:rPr>
          <w:color w:val="000000" w:themeColor="text1"/>
        </w:rPr>
        <w:t xml:space="preserve"> week, 7months) to account for prior seizures. Results will be analyzed as a function of recent seizures to observe trends that will inform future studies. We will also select the </w:t>
      </w:r>
      <w:proofErr w:type="spellStart"/>
      <w:r w:rsidRPr="007F4044">
        <w:rPr>
          <w:color w:val="000000" w:themeColor="text1"/>
        </w:rPr>
        <w:t>timepoints</w:t>
      </w:r>
      <w:proofErr w:type="spellEnd"/>
      <w:r w:rsidRPr="007F4044">
        <w:rPr>
          <w:color w:val="000000" w:themeColor="text1"/>
        </w:rPr>
        <w:t xml:space="preserve"> and MRI sequences that provide information on extent of injury and/or serve as biomarkers of PTEgenesis (from </w:t>
      </w:r>
      <w:r w:rsidRPr="007F4044">
        <w:rPr>
          <w:i/>
          <w:color w:val="000000" w:themeColor="text1"/>
        </w:rPr>
        <w:t>Project 1</w:t>
      </w:r>
      <w:r w:rsidRPr="007F4044">
        <w:rPr>
          <w:color w:val="000000" w:themeColor="text1"/>
        </w:rPr>
        <w:t xml:space="preserve">).  We expect to identify at least 1 AEG drug, based on preliminary data and rationale (section C1). It is unlikely that </w:t>
      </w:r>
      <w:proofErr w:type="spellStart"/>
      <w:r w:rsidRPr="007F4044">
        <w:rPr>
          <w:color w:val="000000" w:themeColor="text1"/>
        </w:rPr>
        <w:t>levetiracetam</w:t>
      </w:r>
      <w:proofErr w:type="spellEnd"/>
      <w:r w:rsidRPr="007F4044">
        <w:rPr>
          <w:color w:val="000000" w:themeColor="text1"/>
        </w:rPr>
        <w:t xml:space="preserve"> will be the lead drug since it has not shown such an effect in clinical practice</w:t>
      </w:r>
      <w:hyperlink w:anchor="_ENREF_61" w:tooltip="Klein, 2012 #9222" w:history="1">
        <w:r w:rsidRPr="007F4044">
          <w:rPr>
            <w:color w:val="000000" w:themeColor="text1"/>
          </w:rPr>
          <w:fldChar w:fldCharType="begin">
            <w:fldData xml:space="preserve">PEVuZE5vdGU+PENpdGU+PEF1dGhvcj5LbGVpbjwvQXV0aG9yPjxZZWFyPjIwMTI8L1llYXI+PFJl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</w:fldData>
          </w:fldChar>
        </w:r>
        <w:r w:rsidRPr="007F4044">
          <w:rPr>
            <w:color w:val="000000" w:themeColor="text1"/>
          </w:rPr>
          <w:instrText xml:space="preserve"> ADDIN EN.CITE </w:instrText>
        </w:r>
        <w:r w:rsidRPr="007F4044">
          <w:rPr>
            <w:color w:val="000000" w:themeColor="text1"/>
          </w:rPr>
          <w:fldChar w:fldCharType="begin">
            <w:fldData xml:space="preserve">PEVuZE5vdGU+PENpdGU+PEF1dGhvcj5LbGVpbjwvQXV0aG9yPjxZZWFyPjIwMTI8L1llYXI+PFJl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</w:fldData>
          </w:fldChar>
        </w:r>
        <w:r w:rsidRPr="007F4044">
          <w:rPr>
            <w:color w:val="000000" w:themeColor="text1"/>
          </w:rPr>
          <w:instrText xml:space="preserve"> ADDIN EN.CITE.DATA </w:instrText>
        </w:r>
        <w:r w:rsidRPr="007F4044">
          <w:rPr>
            <w:color w:val="000000" w:themeColor="text1"/>
          </w:rPr>
        </w:r>
        <w:r w:rsidRPr="007F4044">
          <w:rPr>
            <w:color w:val="000000" w:themeColor="text1"/>
          </w:rPr>
          <w:fldChar w:fldCharType="end"/>
        </w:r>
        <w:r w:rsidRPr="007F4044">
          <w:rPr>
            <w:color w:val="000000" w:themeColor="text1"/>
          </w:rPr>
        </w:r>
        <w:r w:rsidRPr="007F4044">
          <w:rPr>
            <w:color w:val="000000" w:themeColor="text1"/>
          </w:rPr>
          <w:fldChar w:fldCharType="separate"/>
        </w:r>
        <w:r w:rsidRPr="007F4044">
          <w:rPr>
            <w:noProof/>
            <w:color w:val="000000" w:themeColor="text1"/>
            <w:vertAlign w:val="superscript"/>
          </w:rPr>
          <w:t>61</w:t>
        </w:r>
        <w:r w:rsidRPr="007F4044">
          <w:rPr>
            <w:color w:val="000000" w:themeColor="text1"/>
          </w:rPr>
          <w:fldChar w:fldCharType="end"/>
        </w:r>
      </w:hyperlink>
      <w:r w:rsidRPr="007F4044">
        <w:rPr>
          <w:color w:val="000000" w:themeColor="text1"/>
        </w:rPr>
        <w:t xml:space="preserve">. </w:t>
      </w:r>
      <w:r w:rsidRPr="007F4044">
        <w:rPr>
          <w:rFonts w:cs="Arial"/>
          <w:color w:val="000000" w:themeColor="text1"/>
        </w:rPr>
        <w:t xml:space="preserve">Project 2 will also validate the biomarkers with high sensitivity/specificity identified in </w:t>
      </w:r>
      <w:r w:rsidRPr="006B5B47">
        <w:rPr>
          <w:i/>
          <w:color w:val="000000" w:themeColor="text1"/>
        </w:rPr>
        <w:t>Project 1</w:t>
      </w:r>
      <w:r w:rsidRPr="007F4044">
        <w:rPr>
          <w:rFonts w:cs="Arial"/>
          <w:color w:val="000000" w:themeColor="text1"/>
        </w:rPr>
        <w:t xml:space="preserve"> in an independent animal cohort. </w:t>
      </w:r>
      <w:r w:rsidRPr="007F4044">
        <w:rPr>
          <w:color w:val="000000" w:themeColor="text1"/>
        </w:rPr>
        <w:t xml:space="preserve">If highly predictive biomarkers of PTEgenesis are identified in </w:t>
      </w:r>
      <w:r w:rsidRPr="007F4044">
        <w:rPr>
          <w:i/>
          <w:color w:val="000000" w:themeColor="text1"/>
        </w:rPr>
        <w:t>Project 1 (</w:t>
      </w:r>
      <w:r w:rsidRPr="007F4044">
        <w:rPr>
          <w:color w:val="000000" w:themeColor="text1"/>
        </w:rPr>
        <w:t xml:space="preserve">MRI, plasma), we will use them to select out the LFPI rats at risk for PTE (i.e., biomarker-positive) to minimize the sample size needed to observe the AEG effect. If a plasma (protein and/or </w:t>
      </w:r>
      <w:proofErr w:type="spellStart"/>
      <w:r w:rsidRPr="007F4044">
        <w:rPr>
          <w:color w:val="000000" w:themeColor="text1"/>
        </w:rPr>
        <w:t>miRNA</w:t>
      </w:r>
      <w:proofErr w:type="spellEnd"/>
      <w:r w:rsidRPr="007F4044">
        <w:rPr>
          <w:color w:val="000000" w:themeColor="text1"/>
        </w:rPr>
        <w:t>) biomarker has shown high predictive value for both PTEgenesis and treatment response, we will test it for its ability to predict AEG effect. If confirmed, it</w:t>
      </w:r>
      <w:r w:rsidR="00B43941" w:rsidRPr="00B43941">
        <w:rPr>
          <w:color w:val="000000" w:themeColor="text1"/>
        </w:rPr>
        <w:t xml:space="preserve"> </w:t>
      </w:r>
      <w:r w:rsidR="00B43941" w:rsidRPr="007F4044">
        <w:rPr>
          <w:color w:val="000000" w:themeColor="text1"/>
        </w:rPr>
        <w:t>may shorten the duration of future</w:t>
      </w:r>
      <w:r w:rsidR="00B43941" w:rsidRPr="00B43941">
        <w:rPr>
          <w:color w:val="000000" w:themeColor="text1"/>
        </w:rPr>
        <w:t xml:space="preserve"> </w:t>
      </w:r>
      <w:r w:rsidR="00B43941" w:rsidRPr="007F4044">
        <w:rPr>
          <w:color w:val="000000" w:themeColor="text1"/>
        </w:rPr>
        <w:t>AEG studies in the model and accelerate the screening. With the</w:t>
      </w:r>
      <w:r w:rsidR="00B43941" w:rsidRPr="00B43941">
        <w:rPr>
          <w:i/>
          <w:color w:val="000000" w:themeColor="text1"/>
        </w:rPr>
        <w:t xml:space="preserve"> </w:t>
      </w:r>
      <w:r w:rsidR="00B43941" w:rsidRPr="007F4044">
        <w:rPr>
          <w:i/>
          <w:color w:val="000000" w:themeColor="text1"/>
        </w:rPr>
        <w:t>DSMB,</w:t>
      </w:r>
    </w:p>
    <w:tbl>
      <w:tblPr>
        <w:tblStyle w:val="TableGrid"/>
        <w:tblW w:w="0" w:type="auto"/>
        <w:tblBorders>
          <w:insideV w:val="none" w:sz="0" w:space="0" w:color="auto"/>
        </w:tblBorders>
        <w:tblLayout w:type="fixed"/>
        <w:tblLook w:val="04A0" w:firstRow="1" w:lastRow="0" w:firstColumn="1" w:lastColumn="0" w:noHBand="0" w:noVBand="1"/>
      </w:tblPr>
      <w:tblGrid>
        <w:gridCol w:w="8568"/>
        <w:gridCol w:w="2448"/>
      </w:tblGrid>
      <w:tr w:rsidR="00B43941" w:rsidRPr="007F4044" w14:paraId="30037D0F" w14:textId="77777777" w:rsidTr="00B43941">
        <w:trPr>
          <w:trHeight w:val="2753"/>
        </w:trPr>
        <w:tc>
          <w:tcPr>
            <w:tcW w:w="8568" w:type="dxa"/>
            <w:tcBorders>
              <w:right w:val="single" w:sz="4" w:space="0" w:color="auto"/>
            </w:tcBorders>
          </w:tcPr>
          <w:p w14:paraId="00FE79DC" w14:textId="77777777" w:rsidR="00FC2B12" w:rsidRPr="007F4044" w:rsidRDefault="00FC2B12" w:rsidP="00934FC5">
            <w:pPr>
              <w:pStyle w:val="NoSpacing"/>
              <w:rPr>
                <w:b/>
                <w:bCs/>
                <w:color w:val="000000" w:themeColor="text1"/>
                <w:sz w:val="20"/>
                <w:szCs w:val="20"/>
              </w:rPr>
            </w:pPr>
            <w:r w:rsidRPr="007F4044">
              <w:rPr>
                <w:b/>
                <w:bCs/>
                <w:noProof/>
                <w:color w:val="000000" w:themeColor="text1"/>
                <w:sz w:val="20"/>
                <w:szCs w:val="20"/>
              </w:rPr>
              <w:drawing>
                <wp:inline distT="0" distB="0" distL="0" distR="0" wp14:anchorId="0C44F7E9" wp14:editId="304EC0E8">
                  <wp:extent cx="5372100" cy="1743710"/>
                  <wp:effectExtent l="0" t="0" r="1270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2 study design 3b.tif"/>
                          <pic:cNvPicPr/>
                        </pic:nvPicPr>
                        <pic:blipFill>
                          <a:blip r:embed="rId19">
                            <a:extLst>
                              <a:ext uri="{28A0092B-C50C-407E-A947-70E740481C1C}">
                                <a14:useLocalDpi xmlns:a14="http://schemas.microsoft.com/office/drawing/2010/main" val="0"/>
                              </a:ext>
                            </a:extLst>
                          </a:blip>
                          <a:stretch>
                            <a:fillRect/>
                          </a:stretch>
                        </pic:blipFill>
                        <pic:spPr>
                          <a:xfrm>
                            <a:off x="0" y="0"/>
                            <a:ext cx="5376777" cy="1745228"/>
                          </a:xfrm>
                          <a:prstGeom prst="rect">
                            <a:avLst/>
                          </a:prstGeom>
                        </pic:spPr>
                      </pic:pic>
                    </a:graphicData>
                  </a:graphic>
                </wp:inline>
              </w:drawing>
            </w:r>
          </w:p>
        </w:tc>
        <w:tc>
          <w:tcPr>
            <w:tcW w:w="2448" w:type="dxa"/>
            <w:tcBorders>
              <w:top w:val="nil"/>
              <w:left w:val="single" w:sz="4" w:space="0" w:color="auto"/>
              <w:bottom w:val="nil"/>
              <w:right w:val="nil"/>
            </w:tcBorders>
          </w:tcPr>
          <w:p w14:paraId="3D959F0D" w14:textId="13A84671" w:rsidR="00FC2B12" w:rsidRPr="007F4044" w:rsidRDefault="00FC2B12" w:rsidP="00934FC5">
            <w:pPr>
              <w:pStyle w:val="NoSpacing"/>
              <w:rPr>
                <w:i/>
                <w:iCs/>
                <w:color w:val="000000" w:themeColor="text1"/>
                <w:sz w:val="20"/>
                <w:szCs w:val="20"/>
              </w:rPr>
            </w:pPr>
            <w:proofErr w:type="gramStart"/>
            <w:r w:rsidRPr="007F4044">
              <w:rPr>
                <w:color w:val="000000" w:themeColor="text1"/>
              </w:rPr>
              <w:t>consultants</w:t>
            </w:r>
            <w:proofErr w:type="gramEnd"/>
            <w:r w:rsidRPr="007F4044">
              <w:rPr>
                <w:color w:val="000000" w:themeColor="text1"/>
              </w:rPr>
              <w:t xml:space="preserve">, and </w:t>
            </w:r>
            <w:r w:rsidRPr="007F4044">
              <w:rPr>
                <w:i/>
                <w:color w:val="000000" w:themeColor="text1"/>
              </w:rPr>
              <w:t>Public Engagement Core,</w:t>
            </w:r>
            <w:r w:rsidRPr="007F4044">
              <w:rPr>
                <w:color w:val="000000" w:themeColor="text1"/>
              </w:rPr>
              <w:t xml:space="preserve"> the investigators of </w:t>
            </w:r>
            <w:r w:rsidRPr="007F4044">
              <w:rPr>
                <w:i/>
                <w:color w:val="000000" w:themeColor="text1"/>
              </w:rPr>
              <w:t>Project 3,</w:t>
            </w:r>
            <w:r w:rsidRPr="007F4044">
              <w:rPr>
                <w:color w:val="000000" w:themeColor="text1"/>
              </w:rPr>
              <w:t xml:space="preserve"> and the GO/NO GO pre-set criteria (</w:t>
            </w:r>
            <w:r w:rsidRPr="006B5B47">
              <w:rPr>
                <w:b/>
                <w:color w:val="000000" w:themeColor="text1"/>
              </w:rPr>
              <w:t>Table 3</w:t>
            </w:r>
            <w:r w:rsidRPr="007F4044">
              <w:rPr>
                <w:color w:val="000000" w:themeColor="text1"/>
              </w:rPr>
              <w:t>), we will determine the best drug and study design to prepare a future clinical trial on the lead compound.</w:t>
            </w:r>
          </w:p>
        </w:tc>
      </w:tr>
    </w:tbl>
    <w:p w14:paraId="10E16465" w14:textId="39A31014" w:rsidR="00FC2B12" w:rsidRPr="007F4044" w:rsidRDefault="00FC2B12" w:rsidP="00FC2B12">
      <w:pPr>
        <w:pStyle w:val="NoSpacing"/>
      </w:pPr>
      <w:r w:rsidRPr="007F4044">
        <w:rPr>
          <w:rStyle w:val="Heading2Char"/>
        </w:rPr>
        <w:t>Aim 2: Caveats and alternative approaches:</w:t>
      </w:r>
      <w:r w:rsidRPr="007F4044">
        <w:t xml:space="preserve"> The LFPI model shows 30% acute mortality and 25% follow up mortality or </w:t>
      </w:r>
      <w:proofErr w:type="spellStart"/>
      <w:r w:rsidRPr="007F4044">
        <w:t>headmount</w:t>
      </w:r>
      <w:proofErr w:type="spellEnd"/>
      <w:r w:rsidRPr="007F4044">
        <w:t xml:space="preserve"> loss; we have adapted the numbers of rats accordingly. Treatments that show antiseizure effects will be compared with </w:t>
      </w:r>
      <w:proofErr w:type="spellStart"/>
      <w:r w:rsidRPr="007F4044">
        <w:t>levetiracetam</w:t>
      </w:r>
      <w:proofErr w:type="spellEnd"/>
      <w:r w:rsidRPr="007F4044">
        <w:t>. We are testing tolerability using a minimal battery o</w:t>
      </w:r>
      <w:r w:rsidR="002E25D5">
        <w:t>f</w:t>
      </w:r>
      <w:r w:rsidRPr="007F4044">
        <w:t xml:space="preserve"> assessments and did not include behavioral tests that can inform on </w:t>
      </w:r>
      <w:r w:rsidRPr="006B5B47">
        <w:rPr>
          <w:i/>
        </w:rPr>
        <w:t>comorbidity</w:t>
      </w:r>
      <w:r w:rsidRPr="007F4044">
        <w:t xml:space="preserve"> modification, because of cost and logistic issues. We do plan however to apply for future research funding to support such studies and determine the disease-modifying effect of these compounds. </w:t>
      </w:r>
      <w:r w:rsidRPr="007F4044">
        <w:rPr>
          <w:i/>
        </w:rPr>
        <w:t xml:space="preserve">We also recognize the importance of </w:t>
      </w:r>
      <w:r w:rsidRPr="006B5B47">
        <w:rPr>
          <w:i/>
        </w:rPr>
        <w:t>testing both sexes</w:t>
      </w:r>
      <w:r w:rsidRPr="00637F4C">
        <w:rPr>
          <w:i/>
        </w:rPr>
        <w:t>.</w:t>
      </w:r>
      <w:r w:rsidRPr="007F4044">
        <w:rPr>
          <w:i/>
        </w:rPr>
        <w:t xml:space="preserve"> However, because of the high sample size demands to meet power criteria, we chose to exclude females and plan for future grants to support such important studies. Alternatively, if the predictive value of the biomarkers is high, we may be able to reduce samples sizes and incorporate some of these studies in this project</w:t>
      </w:r>
      <w:r w:rsidRPr="007F4044">
        <w:t>. We have not included video-EEG monitoring in the 1</w:t>
      </w:r>
      <w:r w:rsidRPr="007F4044">
        <w:rPr>
          <w:vertAlign w:val="superscript"/>
        </w:rPr>
        <w:t>st</w:t>
      </w:r>
      <w:r w:rsidRPr="007F4044">
        <w:t xml:space="preserve"> week, because of concerns about </w:t>
      </w:r>
      <w:proofErr w:type="spellStart"/>
      <w:r w:rsidRPr="007F4044">
        <w:t>headmount</w:t>
      </w:r>
      <w:proofErr w:type="spellEnd"/>
      <w:r w:rsidRPr="007F4044">
        <w:t xml:space="preserve"> losses till the 7</w:t>
      </w:r>
      <w:r w:rsidRPr="007F4044">
        <w:rPr>
          <w:vertAlign w:val="superscript"/>
        </w:rPr>
        <w:t>th</w:t>
      </w:r>
      <w:r w:rsidRPr="007F4044">
        <w:t xml:space="preserve"> month that could significantly limit our ability to confirm an AEG effect. If the EEG biomarkers are highly predictive of PTE and or treatment effect, we will incorporate early (1st week) video-EEG monitoring, to determine if the treatment effects on early EEG biomarkers are predictive of AEG effect. We also do not test early </w:t>
      </w:r>
      <w:proofErr w:type="spellStart"/>
      <w:r w:rsidRPr="007F4044">
        <w:t>vs</w:t>
      </w:r>
      <w:proofErr w:type="spellEnd"/>
      <w:r w:rsidRPr="007F4044">
        <w:t xml:space="preserve"> late initiation of treatment, due to sample size issues, but future studies will address this issue. The inclusion of 4 centers in the Aim 2 study requires procedures for harmonization of methodologies, data collection and reporting and data analyses to minimize the variability in results. We intend to create CDEs, standardized protocols, and across sites visits for training. However, robust results of the multicenter trial will more likely be translatable to the clinic. This approach has already been implemented in stroke research through collaborative multicenter preclinical trials, e.g. </w:t>
      </w:r>
      <w:proofErr w:type="spellStart"/>
      <w:r w:rsidRPr="007F4044">
        <w:t>MultiPART</w:t>
      </w:r>
      <w:proofErr w:type="spellEnd"/>
      <w:r w:rsidRPr="007F4044">
        <w:fldChar w:fldCharType="begin">
          <w:fldData xml:space="preserve">PEVuZE5vdGU+PENpdGU+PEF1dGhvcj5EaXJuYWdsPC9BdXRob3I+PFllYXI+MjAxMjwvWWVhcj48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</w:fldData>
        </w:fldChar>
      </w:r>
      <w:r w:rsidRPr="007F4044">
        <w:instrText xml:space="preserve"> ADDIN EN.CITE </w:instrText>
      </w:r>
      <w:r w:rsidRPr="007F4044">
        <w:fldChar w:fldCharType="begin">
          <w:fldData xml:space="preserve">PEVuZE5vdGU+PENpdGU+PEF1dGhvcj5EaXJuYWdsPC9BdXRob3I+PFllYXI+MjAxMjwvWWVhcj48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</w:fldData>
        </w:fldChar>
      </w:r>
      <w:r w:rsidRPr="007F4044">
        <w:instrText xml:space="preserve"> ADDIN EN.CITE.DATA </w:instrText>
      </w:r>
      <w:r w:rsidRPr="007F4044">
        <w:fldChar w:fldCharType="end"/>
      </w:r>
      <w:r w:rsidRPr="007F4044">
        <w:fldChar w:fldCharType="separate"/>
      </w:r>
      <w:hyperlink w:anchor="_ENREF_26" w:tooltip="Dirnagl, 2012 #31951" w:history="1">
        <w:r w:rsidRPr="007F4044">
          <w:rPr>
            <w:noProof/>
            <w:vertAlign w:val="superscript"/>
          </w:rPr>
          <w:t>26</w:t>
        </w:r>
      </w:hyperlink>
      <w:r w:rsidRPr="007F4044">
        <w:rPr>
          <w:noProof/>
          <w:vertAlign w:val="superscript"/>
        </w:rPr>
        <w:t xml:space="preserve">, </w:t>
      </w:r>
      <w:hyperlink w:anchor="_ENREF_107" w:tooltip="Watzlawick, 2016 #31815" w:history="1">
        <w:r w:rsidRPr="007F4044">
          <w:rPr>
            <w:noProof/>
            <w:vertAlign w:val="superscript"/>
          </w:rPr>
          <w:t>107</w:t>
        </w:r>
      </w:hyperlink>
      <w:r w:rsidRPr="007F4044">
        <w:fldChar w:fldCharType="end"/>
      </w:r>
      <w:r w:rsidRPr="007F4044">
        <w:t>. We will analyze the results as a function of injury (</w:t>
      </w:r>
      <w:proofErr w:type="spellStart"/>
      <w:r w:rsidRPr="007F4044">
        <w:t>Neuroscore</w:t>
      </w:r>
      <w:proofErr w:type="spellEnd"/>
      <w:r w:rsidRPr="007F4044">
        <w:t xml:space="preserve">, MRI) to determine if these affect the AEG effect. Here, we focus on early onset treatments. Different therapeutic windows (i.e. early </w:t>
      </w:r>
      <w:proofErr w:type="spellStart"/>
      <w:r w:rsidRPr="007F4044">
        <w:t>vs</w:t>
      </w:r>
      <w:proofErr w:type="spellEnd"/>
      <w:r w:rsidRPr="007F4044">
        <w:t xml:space="preserve"> late) may be addressed in the future. </w:t>
      </w:r>
    </w:p>
    <w:p w14:paraId="31D53628" w14:textId="77777777" w:rsidR="00FC2B12" w:rsidRPr="007F4044" w:rsidRDefault="00FC2B12" w:rsidP="00FC2B12">
      <w:pPr>
        <w:pStyle w:val="NoSpacing"/>
        <w:rPr>
          <w:sz w:val="6"/>
          <w:szCs w:val="6"/>
        </w:rPr>
      </w:pPr>
    </w:p>
    <w:p w14:paraId="5B8B7099" w14:textId="3FAC9D7E" w:rsidR="00FC2B12" w:rsidRPr="007F4044" w:rsidRDefault="002E25D5" w:rsidP="00FC2B12">
      <w:pPr>
        <w:pStyle w:val="Heading2"/>
      </w:pPr>
      <w:r>
        <w:t xml:space="preserve">3.3.3. </w:t>
      </w:r>
      <w:r w:rsidR="00FC2B12" w:rsidRPr="007F4044">
        <w:t>S</w:t>
      </w:r>
      <w:r>
        <w:t>pecific</w:t>
      </w:r>
      <w:r w:rsidR="00FC2B12" w:rsidRPr="007F4044">
        <w:t xml:space="preserve"> A</w:t>
      </w:r>
      <w:r>
        <w:t>im</w:t>
      </w:r>
      <w:r w:rsidR="00FC2B12" w:rsidRPr="007F4044">
        <w:t xml:space="preserve"> 3: </w:t>
      </w:r>
      <w:r w:rsidR="00FC2B12" w:rsidRPr="007F4044">
        <w:rPr>
          <w:b w:val="0"/>
        </w:rPr>
        <w:t xml:space="preserve">Create a Rodent </w:t>
      </w:r>
      <w:proofErr w:type="spellStart"/>
      <w:r w:rsidR="00FC2B12" w:rsidRPr="007F4044">
        <w:rPr>
          <w:b w:val="0"/>
        </w:rPr>
        <w:t>Biospecimen</w:t>
      </w:r>
      <w:proofErr w:type="spellEnd"/>
      <w:r w:rsidR="00FC2B12" w:rsidRPr="007F4044">
        <w:rPr>
          <w:b w:val="0"/>
        </w:rPr>
        <w:t xml:space="preserve"> Repository (</w:t>
      </w:r>
      <w:proofErr w:type="spellStart"/>
      <w:r w:rsidR="00FC2B12" w:rsidRPr="007F4044">
        <w:rPr>
          <w:b w:val="0"/>
        </w:rPr>
        <w:t>BioBank</w:t>
      </w:r>
      <w:proofErr w:type="spellEnd"/>
      <w:r w:rsidR="00FC2B12" w:rsidRPr="007F4044">
        <w:rPr>
          <w:b w:val="0"/>
        </w:rPr>
        <w:t>)</w:t>
      </w:r>
      <w:r w:rsidR="00FC2B12" w:rsidRPr="007F4044">
        <w:t xml:space="preserve"> </w:t>
      </w:r>
    </w:p>
    <w:p w14:paraId="0F6B9625" w14:textId="5C22B686" w:rsidR="00FC2B12" w:rsidRPr="007F4044" w:rsidRDefault="00FC2B12" w:rsidP="00FC2B12">
      <w:pPr>
        <w:rPr>
          <w:rFonts w:ascii="Arial" w:hAnsi="Arial" w:cs="Arial"/>
          <w:sz w:val="22"/>
          <w:szCs w:val="22"/>
        </w:rPr>
      </w:pPr>
      <w:r w:rsidRPr="007F4044">
        <w:rPr>
          <w:rFonts w:ascii="Arial" w:hAnsi="Arial" w:cs="Arial"/>
          <w:b/>
          <w:sz w:val="22"/>
          <w:szCs w:val="22"/>
        </w:rPr>
        <w:t>Hypothes</w:t>
      </w:r>
      <w:r w:rsidR="002E25D5">
        <w:rPr>
          <w:rFonts w:ascii="Arial" w:hAnsi="Arial" w:cs="Arial"/>
          <w:b/>
          <w:sz w:val="22"/>
          <w:szCs w:val="22"/>
        </w:rPr>
        <w:t>i</w:t>
      </w:r>
      <w:r w:rsidRPr="007F4044">
        <w:rPr>
          <w:rFonts w:ascii="Arial" w:hAnsi="Arial" w:cs="Arial"/>
          <w:b/>
          <w:sz w:val="22"/>
          <w:szCs w:val="22"/>
        </w:rPr>
        <w:t>s 3:</w:t>
      </w:r>
      <w:r w:rsidRPr="007F4044">
        <w:rPr>
          <w:rFonts w:ascii="Arial" w:hAnsi="Arial" w:cs="Arial"/>
          <w:sz w:val="22"/>
          <w:szCs w:val="22"/>
        </w:rPr>
        <w:t xml:space="preserve"> A Rodent </w:t>
      </w:r>
      <w:proofErr w:type="spellStart"/>
      <w:r w:rsidRPr="007F4044">
        <w:rPr>
          <w:rFonts w:ascii="Arial" w:hAnsi="Arial" w:cs="Arial"/>
          <w:sz w:val="22"/>
          <w:szCs w:val="22"/>
        </w:rPr>
        <w:t>Biospecimen</w:t>
      </w:r>
      <w:proofErr w:type="spellEnd"/>
      <w:r w:rsidRPr="007F4044">
        <w:rPr>
          <w:rFonts w:ascii="Arial" w:hAnsi="Arial" w:cs="Arial"/>
          <w:sz w:val="22"/>
          <w:szCs w:val="22"/>
        </w:rPr>
        <w:t xml:space="preserve"> Repository will serve as a resource for future research to identify </w:t>
      </w:r>
    </w:p>
    <w:p w14:paraId="2D6BC6E2" w14:textId="77777777" w:rsidR="00FC2B12" w:rsidRPr="007F4044" w:rsidRDefault="00FC2B12" w:rsidP="00FC2B12">
      <w:pPr>
        <w:rPr>
          <w:rFonts w:ascii="Arial" w:hAnsi="Arial" w:cs="Arial"/>
          <w:sz w:val="22"/>
          <w:szCs w:val="22"/>
        </w:rPr>
      </w:pPr>
      <w:proofErr w:type="gramStart"/>
      <w:r w:rsidRPr="007F4044">
        <w:rPr>
          <w:rFonts w:ascii="Arial" w:hAnsi="Arial" w:cs="Arial"/>
          <w:sz w:val="22"/>
          <w:szCs w:val="22"/>
        </w:rPr>
        <w:t>targets</w:t>
      </w:r>
      <w:proofErr w:type="gramEnd"/>
      <w:r w:rsidRPr="007F4044">
        <w:rPr>
          <w:rFonts w:ascii="Arial" w:hAnsi="Arial" w:cs="Arial"/>
          <w:sz w:val="22"/>
          <w:szCs w:val="22"/>
        </w:rPr>
        <w:t xml:space="preserve"> and biomarkers that will support future AEG trials.</w:t>
      </w:r>
    </w:p>
    <w:p w14:paraId="1AB9A3D8" w14:textId="77777777" w:rsidR="00FC2B12" w:rsidRPr="007F4044" w:rsidRDefault="00FC2B12" w:rsidP="00FC2B12">
      <w:pPr>
        <w:pStyle w:val="NoSpacing"/>
      </w:pPr>
      <w:r w:rsidRPr="007F4044">
        <w:rPr>
          <w:rStyle w:val="Heading2Char"/>
        </w:rPr>
        <w:t>Deliverable:</w:t>
      </w:r>
      <w:r w:rsidRPr="007F4044">
        <w:rPr>
          <w:b/>
        </w:rPr>
        <w:t xml:space="preserve"> </w:t>
      </w:r>
      <w:r w:rsidRPr="007F4044">
        <w:t xml:space="preserve">A Rodent </w:t>
      </w:r>
      <w:proofErr w:type="spellStart"/>
      <w:r w:rsidRPr="007F4044">
        <w:t>Biospecimen</w:t>
      </w:r>
      <w:proofErr w:type="spellEnd"/>
      <w:r w:rsidRPr="007F4044">
        <w:t xml:space="preserve"> Repository (</w:t>
      </w:r>
      <w:proofErr w:type="spellStart"/>
      <w:r w:rsidRPr="007F4044">
        <w:t>BioBank</w:t>
      </w:r>
      <w:proofErr w:type="spellEnd"/>
      <w:r w:rsidRPr="007F4044">
        <w:t>) for future AEG target/biomarker discovery in PTE</w:t>
      </w:r>
    </w:p>
    <w:p w14:paraId="5ECF63D8" w14:textId="77777777" w:rsidR="00FC2B12" w:rsidRPr="007F4044" w:rsidRDefault="00FC2B12" w:rsidP="00FC2B12">
      <w:pPr>
        <w:pStyle w:val="NoSpacing"/>
      </w:pPr>
      <w:r w:rsidRPr="007F4044">
        <w:rPr>
          <w:rStyle w:val="Heading2Char"/>
        </w:rPr>
        <w:lastRenderedPageBreak/>
        <w:t>Rationale</w:t>
      </w:r>
      <w:r w:rsidRPr="007F4044">
        <w:rPr>
          <w:b/>
        </w:rPr>
        <w:t xml:space="preserve">: </w:t>
      </w:r>
      <w:r w:rsidRPr="007F4044">
        <w:t xml:space="preserve">The availability of </w:t>
      </w:r>
      <w:proofErr w:type="spellStart"/>
      <w:r w:rsidRPr="007F4044">
        <w:t>biospecimens</w:t>
      </w:r>
      <w:proofErr w:type="spellEnd"/>
      <w:r w:rsidRPr="007F4044">
        <w:t xml:space="preserve"> from rodents with specific phenotypes (with or without epilepsy, </w:t>
      </w:r>
    </w:p>
    <w:p w14:paraId="55362F28" w14:textId="77777777" w:rsidR="00FC2B12" w:rsidRPr="007F4044" w:rsidRDefault="00FC2B12" w:rsidP="00FC2B12">
      <w:pPr>
        <w:pStyle w:val="NoSpacing"/>
      </w:pPr>
      <w:proofErr w:type="gramStart"/>
      <w:r w:rsidRPr="007F4044">
        <w:t>responders</w:t>
      </w:r>
      <w:proofErr w:type="gramEnd"/>
      <w:r w:rsidRPr="007F4044">
        <w:t xml:space="preserve"> </w:t>
      </w:r>
      <w:proofErr w:type="spellStart"/>
      <w:r w:rsidRPr="007F4044">
        <w:t>vs</w:t>
      </w:r>
      <w:proofErr w:type="spellEnd"/>
      <w:r w:rsidRPr="007F4044">
        <w:t xml:space="preserve"> </w:t>
      </w:r>
      <w:proofErr w:type="spellStart"/>
      <w:r w:rsidRPr="007F4044">
        <w:t>nonresponders</w:t>
      </w:r>
      <w:proofErr w:type="spellEnd"/>
      <w:r w:rsidRPr="007F4044">
        <w:t xml:space="preserve"> to treatment) is invaluable and requires long observation periods and high cost and efforts to produce. However, the creation of a </w:t>
      </w:r>
      <w:proofErr w:type="spellStart"/>
      <w:r w:rsidRPr="007F4044">
        <w:t>BioBank</w:t>
      </w:r>
      <w:proofErr w:type="spellEnd"/>
      <w:r w:rsidRPr="007F4044">
        <w:t xml:space="preserve"> that provides such well characterized specimens to investigators with advanced technologies or novel testable hypotheses would be unique and would significantly </w:t>
      </w:r>
    </w:p>
    <w:p w14:paraId="1ABBFBA2" w14:textId="77777777" w:rsidR="00FC2B12" w:rsidRPr="007F4044" w:rsidRDefault="00FC2B12" w:rsidP="00FC2B12">
      <w:pPr>
        <w:pStyle w:val="NoSpacing"/>
      </w:pPr>
      <w:proofErr w:type="gramStart"/>
      <w:r w:rsidRPr="007F4044">
        <w:t>advance</w:t>
      </w:r>
      <w:proofErr w:type="gramEnd"/>
      <w:r w:rsidRPr="007F4044">
        <w:t xml:space="preserve"> research progress and collaborations beyond the group of centers involved in this consortium.</w:t>
      </w:r>
    </w:p>
    <w:p w14:paraId="38B1311F" w14:textId="77777777" w:rsidR="00FC2B12" w:rsidRPr="007F4044" w:rsidRDefault="00FC2B12" w:rsidP="00FC2B12">
      <w:pPr>
        <w:pStyle w:val="NoSpacing"/>
      </w:pPr>
      <w:r w:rsidRPr="007F4044">
        <w:rPr>
          <w:rStyle w:val="Heading2Char"/>
        </w:rPr>
        <w:t>Aim 3: Experimental design and specific methods:</w:t>
      </w:r>
      <w:r w:rsidRPr="007F4044">
        <w:rPr>
          <w:b/>
        </w:rPr>
        <w:t xml:space="preserve"> </w:t>
      </w:r>
      <w:r w:rsidRPr="007F4044">
        <w:t xml:space="preserve">No further experiments will be done. Blood and brains </w:t>
      </w:r>
    </w:p>
    <w:p w14:paraId="00B63FBE" w14:textId="77777777" w:rsidR="00FC2B12" w:rsidRPr="007F4044" w:rsidRDefault="00FC2B12" w:rsidP="00FC2B12">
      <w:pPr>
        <w:pStyle w:val="NoSpacing"/>
      </w:pPr>
      <w:r w:rsidRPr="007F4044">
        <w:t>(</w:t>
      </w:r>
      <w:proofErr w:type="gramStart"/>
      <w:r w:rsidRPr="007F4044">
        <w:t>perfused</w:t>
      </w:r>
      <w:proofErr w:type="gramEnd"/>
      <w:r w:rsidRPr="007F4044">
        <w:t xml:space="preserve"> or frozen) from Aims 1 and 2 will be stored at each site, catalogued and linked to the data of the rat and uploaded to a central database at the </w:t>
      </w:r>
      <w:r w:rsidRPr="007F4044">
        <w:rPr>
          <w:i/>
        </w:rPr>
        <w:t>IAC</w:t>
      </w:r>
      <w:r w:rsidRPr="007F4044">
        <w:rPr>
          <w:b/>
        </w:rPr>
        <w:t xml:space="preserve">. </w:t>
      </w:r>
      <w:proofErr w:type="spellStart"/>
      <w:r w:rsidRPr="007F4044">
        <w:t>Biospecimens</w:t>
      </w:r>
      <w:proofErr w:type="spellEnd"/>
      <w:r w:rsidRPr="007F4044">
        <w:t xml:space="preserve"> will be stored at the site of collection (if brains) or analysis (if plasma). The PIs of the relevant sites will be the contact persons to communicate with interested investigators who seek research collaborations. The data sharing resource policies and publication policies of this grant application will apply to these </w:t>
      </w:r>
      <w:proofErr w:type="spellStart"/>
      <w:r w:rsidRPr="007F4044">
        <w:t>biospecimens</w:t>
      </w:r>
      <w:proofErr w:type="spellEnd"/>
      <w:r w:rsidRPr="007F4044">
        <w:t xml:space="preserve"> and users. </w:t>
      </w:r>
    </w:p>
    <w:p w14:paraId="6AB80874" w14:textId="77777777" w:rsidR="00FC2B12" w:rsidRPr="007F4044" w:rsidRDefault="00FC2B12" w:rsidP="00FC2B12">
      <w:pPr>
        <w:pStyle w:val="NoSpacing"/>
      </w:pPr>
      <w:r w:rsidRPr="007F4044">
        <w:rPr>
          <w:rStyle w:val="Heading2Char"/>
        </w:rPr>
        <w:t>Aim 3: Data analysis and expected results:</w:t>
      </w:r>
      <w:r w:rsidRPr="007F4044">
        <w:t xml:space="preserve"> No data are planned in this Aim. The creation of the </w:t>
      </w:r>
      <w:proofErr w:type="spellStart"/>
      <w:r w:rsidRPr="007F4044">
        <w:t>BioBank</w:t>
      </w:r>
      <w:proofErr w:type="spellEnd"/>
      <w:r w:rsidRPr="007F4044">
        <w:t xml:space="preserve"> will however allow for new research to stem out of the stored </w:t>
      </w:r>
      <w:proofErr w:type="spellStart"/>
      <w:r w:rsidRPr="007F4044">
        <w:t>biospecimens</w:t>
      </w:r>
      <w:proofErr w:type="spellEnd"/>
      <w:r w:rsidRPr="007F4044">
        <w:t>. Interested investigators will submit proposals to collaborate and utilize these specimens. Such proposals will be evaluated by the PIs of our grant for their promise and value and will be made available to the interested parties.</w:t>
      </w:r>
    </w:p>
    <w:p w14:paraId="31293F55" w14:textId="77777777" w:rsidR="00FC2B12" w:rsidRPr="007F4044" w:rsidRDefault="00FC2B12" w:rsidP="00FC2B12">
      <w:pPr>
        <w:pStyle w:val="NoSpacing"/>
        <w:rPr>
          <w:b/>
        </w:rPr>
      </w:pPr>
      <w:r w:rsidRPr="007F4044">
        <w:rPr>
          <w:rStyle w:val="Heading2Char"/>
        </w:rPr>
        <w:t>Aim 3: Caveats and alternative approaches</w:t>
      </w:r>
      <w:r w:rsidRPr="007F4044">
        <w:rPr>
          <w:b/>
        </w:rPr>
        <w:t xml:space="preserve">: </w:t>
      </w:r>
      <w:r w:rsidRPr="007F4044">
        <w:t>None foreseen.</w:t>
      </w:r>
    </w:p>
    <w:p w14:paraId="166F621E" w14:textId="77777777" w:rsidR="00FC2B12" w:rsidRPr="007F4044" w:rsidRDefault="00FC2B12" w:rsidP="00FC2B12">
      <w:pPr>
        <w:rPr>
          <w:rFonts w:ascii="Arial" w:hAnsi="Arial" w:cs="Arial"/>
          <w:sz w:val="6"/>
          <w:szCs w:val="6"/>
        </w:rPr>
      </w:pPr>
    </w:p>
    <w:p w14:paraId="4A13E241" w14:textId="1EB611B3" w:rsidR="00FC2B12" w:rsidRPr="007F4044" w:rsidRDefault="00643592" w:rsidP="00FC2B12">
      <w:pPr>
        <w:pStyle w:val="Heading1"/>
        <w:rPr>
          <w:u w:val="single"/>
        </w:rPr>
      </w:pPr>
      <w:r>
        <w:t>3.</w:t>
      </w:r>
      <w:r w:rsidR="00FC2B12" w:rsidRPr="007F4044">
        <w:t xml:space="preserve">3. </w:t>
      </w:r>
      <w:r>
        <w:t xml:space="preserve">general </w:t>
      </w:r>
      <w:r w:rsidR="00FC2B12" w:rsidRPr="007F4044">
        <w:t>METHODS</w:t>
      </w:r>
    </w:p>
    <w:p w14:paraId="77DBAAC8" w14:textId="48DB7CFC" w:rsidR="00FC2B12" w:rsidRPr="007F4044" w:rsidRDefault="00FC2B12" w:rsidP="00FC2B12">
      <w:pPr>
        <w:pStyle w:val="NoSpacing"/>
      </w:pPr>
      <w:r w:rsidRPr="00643592">
        <w:rPr>
          <w:rStyle w:val="Heading2Char"/>
          <w:i/>
        </w:rPr>
        <w:t>Animals</w:t>
      </w:r>
      <w:r w:rsidRPr="006B5B47">
        <w:rPr>
          <w:rStyle w:val="Heading2Char"/>
        </w:rPr>
        <w:t>:</w:t>
      </w:r>
      <w:r w:rsidRPr="007F4044">
        <w:t xml:space="preserve"> Adult male 12</w:t>
      </w:r>
      <w:ins w:id="172" w:author="Dominique Duncan" w:date="2016-03-08T12:11:00Z">
        <w:r w:rsidR="008728DC">
          <w:t>-</w:t>
        </w:r>
      </w:ins>
      <w:del w:id="173" w:author="Dominique Duncan" w:date="2016-03-08T12:11:00Z">
        <w:r w:rsidRPr="007F4044" w:rsidDel="008728DC">
          <w:delText xml:space="preserve"> </w:delText>
        </w:r>
      </w:del>
      <w:r w:rsidRPr="007F4044">
        <w:t xml:space="preserve">week old </w:t>
      </w:r>
      <w:proofErr w:type="spellStart"/>
      <w:r w:rsidRPr="007F4044">
        <w:t>Spraque-Dawley</w:t>
      </w:r>
      <w:proofErr w:type="spellEnd"/>
      <w:r w:rsidRPr="007F4044">
        <w:t xml:space="preserve"> rats (300-350 g) will be purchased from local vendors. Exclusion criteria: &gt;15% weight loss during first post-TBI weeks, loss of electrode headset more than once, poor well-being assessed using standard Animal Center protocol. Only male rats will be used in all experiments of this project to minimize sample size and reduce the variability</w:t>
      </w:r>
      <w:del w:id="174" w:author="Dominique Duncan" w:date="2016-03-08T12:11:00Z">
        <w:r w:rsidRPr="007F4044" w:rsidDel="008728DC">
          <w:delText xml:space="preserve"> </w:delText>
        </w:r>
      </w:del>
      <w:r w:rsidRPr="007F4044">
        <w:fldChar w:fldCharType="begin">
          <w:fldData xml:space="preserve">PEVuZE5vdGU+PENpdGU+PEF1dGhvcj5HYWxhbm9wb3Vsb3U8L0F1dGhvcj48WWVhcj4yMDE0PC9Z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b2RpY2FsPjxwYWdlcz4xNTMtNjY8L3BhZ2VzPjx2b2x1bWU+NzIgUHQgQjwvdm9sdW1lPjxrZXl3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b2RpY2FsPjxwYWdlcz4xNDQtNTI8L3BhZ2VzPjx2b2x1bWU+NzIgUHQgQjwvdm9sdW1lPjxrZXl3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</w:fldData>
        </w:fldChar>
      </w:r>
      <w:r>
        <w:instrText xml:space="preserve"> ADDIN EN.CITE </w:instrText>
      </w:r>
      <w:r>
        <w:fldChar w:fldCharType="begin">
          <w:fldData xml:space="preserve">PEVuZE5vdGU+PENpdGU+PEF1dGhvcj5HYWxhbm9wb3Vsb3U8L0F1dGhvcj48WWVhcj4yMDE0PC9Z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b2RpY2FsPjxwYWdlcz4xNTMtNjY8L3BhZ2VzPjx2b2x1bWU+NzIgUHQgQjwvdm9sdW1lPjxrZXl3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</w:fldData>
        </w:fldChar>
      </w:r>
      <w:r>
        <w:instrText xml:space="preserve"> ADDIN EN.CITE.DATA </w:instrText>
      </w:r>
      <w:r>
        <w:fldChar w:fldCharType="end"/>
      </w:r>
      <w:r w:rsidRPr="007F4044">
        <w:fldChar w:fldCharType="separate"/>
      </w:r>
      <w:hyperlink w:anchor="_ENREF_6" w:tooltip="Akman, 2014 #12" w:history="1">
        <w:r w:rsidRPr="007F4044">
          <w:rPr>
            <w:noProof/>
            <w:vertAlign w:val="superscript"/>
          </w:rPr>
          <w:t>6</w:t>
        </w:r>
      </w:hyperlink>
      <w:r w:rsidRPr="007F4044">
        <w:rPr>
          <w:noProof/>
          <w:vertAlign w:val="superscript"/>
        </w:rPr>
        <w:t>,</w:t>
      </w:r>
      <w:del w:id="175" w:author="Dominique Duncan" w:date="2016-03-08T12:11:00Z">
        <w:r w:rsidRPr="007F4044" w:rsidDel="008728DC">
          <w:rPr>
            <w:noProof/>
            <w:vertAlign w:val="superscript"/>
          </w:rPr>
          <w:delText xml:space="preserve"> </w:delText>
        </w:r>
      </w:del>
      <w:hyperlink w:anchor="_ENREF_33" w:tooltip="Galanopoulou, 2014 #9" w:history="1">
        <w:r w:rsidRPr="007F4044">
          <w:rPr>
            <w:noProof/>
            <w:vertAlign w:val="superscript"/>
          </w:rPr>
          <w:t>33</w:t>
        </w:r>
      </w:hyperlink>
      <w:r w:rsidRPr="007F4044">
        <w:rPr>
          <w:noProof/>
          <w:vertAlign w:val="superscript"/>
        </w:rPr>
        <w:t>,</w:t>
      </w:r>
      <w:del w:id="176" w:author="Dominique Duncan" w:date="2016-03-08T12:11:00Z">
        <w:r w:rsidRPr="007F4044" w:rsidDel="008728DC">
          <w:rPr>
            <w:noProof/>
            <w:vertAlign w:val="superscript"/>
          </w:rPr>
          <w:delText xml:space="preserve"> </w:delText>
        </w:r>
      </w:del>
      <w:hyperlink w:anchor="_ENREF_34" w:tooltip="Galanopoulou, 2003 #52" w:history="1">
        <w:r w:rsidRPr="007F4044">
          <w:rPr>
            <w:noProof/>
            <w:vertAlign w:val="superscript"/>
          </w:rPr>
          <w:t>34</w:t>
        </w:r>
      </w:hyperlink>
      <w:r w:rsidRPr="007F4044">
        <w:rPr>
          <w:noProof/>
          <w:vertAlign w:val="superscript"/>
        </w:rPr>
        <w:t>,</w:t>
      </w:r>
      <w:del w:id="177" w:author="Dominique Duncan" w:date="2016-03-08T12:11:00Z">
        <w:r w:rsidRPr="007F4044" w:rsidDel="008728DC">
          <w:rPr>
            <w:noProof/>
            <w:vertAlign w:val="superscript"/>
          </w:rPr>
          <w:delText xml:space="preserve"> </w:delText>
        </w:r>
      </w:del>
      <w:hyperlink w:anchor="_ENREF_38" w:tooltip="Giorgi, 2014 #13" w:history="1">
        <w:r w:rsidRPr="007F4044">
          <w:rPr>
            <w:noProof/>
            <w:vertAlign w:val="superscript"/>
          </w:rPr>
          <w:t>38</w:t>
        </w:r>
      </w:hyperlink>
      <w:r w:rsidRPr="007F4044">
        <w:rPr>
          <w:noProof/>
          <w:vertAlign w:val="superscript"/>
        </w:rPr>
        <w:t>,</w:t>
      </w:r>
      <w:del w:id="178" w:author="Dominique Duncan" w:date="2016-03-08T12:11:00Z">
        <w:r w:rsidRPr="007F4044" w:rsidDel="008728DC">
          <w:rPr>
            <w:noProof/>
            <w:vertAlign w:val="superscript"/>
          </w:rPr>
          <w:delText xml:space="preserve"> </w:delText>
        </w:r>
      </w:del>
      <w:hyperlink w:anchor="_ENREF_76" w:tooltip="Perucca, 2014 #31830" w:history="1">
        <w:r w:rsidRPr="007F4044">
          <w:rPr>
            <w:noProof/>
            <w:vertAlign w:val="superscript"/>
          </w:rPr>
          <w:t>76</w:t>
        </w:r>
      </w:hyperlink>
      <w:r w:rsidRPr="007F4044">
        <w:rPr>
          <w:noProof/>
          <w:vertAlign w:val="superscript"/>
        </w:rPr>
        <w:t>,</w:t>
      </w:r>
      <w:del w:id="179" w:author="Dominique Duncan" w:date="2016-03-08T12:11:00Z">
        <w:r w:rsidRPr="007F4044" w:rsidDel="008728DC">
          <w:rPr>
            <w:noProof/>
            <w:vertAlign w:val="superscript"/>
          </w:rPr>
          <w:delText xml:space="preserve"> </w:delText>
        </w:r>
      </w:del>
      <w:hyperlink w:anchor="_ENREF_78" w:tooltip="Pitkanen, 2014 #31827" w:history="1">
        <w:r w:rsidRPr="007F4044">
          <w:rPr>
            <w:noProof/>
            <w:vertAlign w:val="superscript"/>
          </w:rPr>
          <w:t>78</w:t>
        </w:r>
      </w:hyperlink>
      <w:r w:rsidRPr="007F4044">
        <w:fldChar w:fldCharType="end"/>
      </w:r>
      <w:r w:rsidRPr="007F4044">
        <w:t xml:space="preserve">. </w:t>
      </w:r>
      <w:r w:rsidRPr="007F4044">
        <w:rPr>
          <w:i/>
        </w:rPr>
        <w:t>Recognizing the importance of investigating sex as a variable</w:t>
      </w:r>
      <w:del w:id="180" w:author="Dominique Duncan" w:date="2016-03-08T12:11:00Z">
        <w:r w:rsidRPr="007F4044" w:rsidDel="008728DC">
          <w:rPr>
            <w:i/>
          </w:rPr>
          <w:delText xml:space="preserve"> </w:delText>
        </w:r>
      </w:del>
      <w:r w:rsidRPr="007F4044">
        <w:rPr>
          <w:i/>
        </w:rPr>
        <w:fldChar w:fldCharType="begin">
          <w:fldData xml:space="preserve">PEVuZE5vdGU+PENpdGU+PEF1dGhvcj5HYWxhbm9wb3Vsb3U8L0F1dGhvcj48WWVhcj4yMDE0PC9Z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</w:fldData>
        </w:fldChar>
      </w:r>
      <w:r>
        <w:rPr>
          <w:i/>
        </w:rPr>
        <w:instrText xml:space="preserve"> ADDIN EN.CITE </w:instrText>
      </w:r>
      <w:r>
        <w:rPr>
          <w:i/>
        </w:rPr>
        <w:fldChar w:fldCharType="begin">
          <w:fldData xml:space="preserve">PEVuZE5vdGU+PENpdGU+PEF1dGhvcj5HYWxhbm9wb3Vsb3U8L0F1dGhvcj48WWVhcj4yMDE0PC9Z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</w:fldData>
        </w:fldChar>
      </w:r>
      <w:r>
        <w:rPr>
          <w:i/>
        </w:rPr>
        <w:instrText xml:space="preserve"> ADDIN EN.CITE.DATA </w:instrText>
      </w:r>
      <w:r>
        <w:rPr>
          <w:i/>
        </w:rPr>
      </w:r>
      <w:r>
        <w:rPr>
          <w:i/>
        </w:rPr>
        <w:fldChar w:fldCharType="end"/>
      </w:r>
      <w:r w:rsidRPr="007F4044">
        <w:rPr>
          <w:i/>
        </w:rPr>
      </w:r>
      <w:r w:rsidRPr="007F4044">
        <w:rPr>
          <w:i/>
        </w:rPr>
        <w:fldChar w:fldCharType="separate"/>
      </w:r>
      <w:hyperlink w:anchor="_ENREF_19" w:tooltip="Clayton, 2014 #31840" w:history="1">
        <w:r w:rsidRPr="007F4044">
          <w:rPr>
            <w:i/>
            <w:noProof/>
            <w:vertAlign w:val="superscript"/>
          </w:rPr>
          <w:t>19</w:t>
        </w:r>
      </w:hyperlink>
      <w:r w:rsidRPr="007F4044">
        <w:rPr>
          <w:i/>
          <w:noProof/>
          <w:vertAlign w:val="superscript"/>
        </w:rPr>
        <w:t>,</w:t>
      </w:r>
      <w:del w:id="181" w:author="Dominique Duncan" w:date="2016-03-08T12:11:00Z">
        <w:r w:rsidRPr="007F4044" w:rsidDel="008728DC">
          <w:rPr>
            <w:i/>
            <w:noProof/>
            <w:vertAlign w:val="superscript"/>
          </w:rPr>
          <w:delText xml:space="preserve"> </w:delText>
        </w:r>
      </w:del>
      <w:hyperlink w:anchor="_ENREF_33" w:tooltip="Galanopoulou, 2014 #9" w:history="1">
        <w:r w:rsidRPr="007F4044">
          <w:rPr>
            <w:i/>
            <w:noProof/>
            <w:vertAlign w:val="superscript"/>
          </w:rPr>
          <w:t>33</w:t>
        </w:r>
      </w:hyperlink>
      <w:r w:rsidRPr="007F4044">
        <w:rPr>
          <w:i/>
        </w:rPr>
        <w:fldChar w:fldCharType="end"/>
      </w:r>
      <w:r w:rsidRPr="007F4044">
        <w:rPr>
          <w:i/>
        </w:rPr>
        <w:t>, we will plan to seek funding for similar studies in adult female rats</w:t>
      </w:r>
      <w:r w:rsidRPr="007F4044">
        <w:rPr>
          <w:b/>
          <w:i/>
        </w:rPr>
        <w:t>. Study design:</w:t>
      </w:r>
      <w:r w:rsidRPr="007F4044">
        <w:t xml:space="preserve"> A blinded, randomized, vehicle controlled study design will be followed, in accordance to the </w:t>
      </w:r>
      <w:r w:rsidRPr="007F4044">
        <w:rPr>
          <w:color w:val="000000" w:themeColor="text1"/>
        </w:rPr>
        <w:t>Landis et al</w:t>
      </w:r>
      <w:hyperlink w:anchor="_ENREF_63" w:tooltip="Landis, 2012 #31420" w:history="1">
        <w:r w:rsidRPr="007F4044">
          <w:rPr>
            <w:color w:val="000000" w:themeColor="text1"/>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color w:val="000000" w:themeColor="text1"/>
          </w:rPr>
          <w:instrText xml:space="preserve"> ADDIN EN.CITE </w:instrText>
        </w:r>
        <w:r w:rsidRPr="007F4044">
          <w:rPr>
            <w:color w:val="000000" w:themeColor="text1"/>
          </w:rPr>
          <w:fldChar w:fldCharType="begin">
            <w:fldData xml:space="preserve">PEVuZE5vdGU+PENpdGU+PEF1dGhvcj5MYW5kaXM8L0F1dGhvcj48WWVhcj4yMDEyPC9ZZWFyPjxS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</w:fldData>
          </w:fldChar>
        </w:r>
        <w:r w:rsidRPr="007F4044">
          <w:rPr>
            <w:color w:val="000000" w:themeColor="text1"/>
          </w:rPr>
          <w:instrText xml:space="preserve"> ADDIN EN.CITE.DATA </w:instrText>
        </w:r>
        <w:r w:rsidRPr="007F4044">
          <w:rPr>
            <w:color w:val="000000" w:themeColor="text1"/>
          </w:rPr>
        </w:r>
        <w:r w:rsidRPr="007F4044">
          <w:rPr>
            <w:color w:val="000000" w:themeColor="text1"/>
          </w:rPr>
          <w:fldChar w:fldCharType="end"/>
        </w:r>
        <w:r w:rsidRPr="007F4044">
          <w:rPr>
            <w:color w:val="000000" w:themeColor="text1"/>
          </w:rPr>
        </w:r>
        <w:r w:rsidRPr="007F4044">
          <w:rPr>
            <w:color w:val="000000" w:themeColor="text1"/>
          </w:rPr>
          <w:fldChar w:fldCharType="separate"/>
        </w:r>
        <w:r w:rsidRPr="007F4044">
          <w:rPr>
            <w:noProof/>
            <w:color w:val="000000" w:themeColor="text1"/>
            <w:vertAlign w:val="superscript"/>
          </w:rPr>
          <w:t>63</w:t>
        </w:r>
        <w:r w:rsidRPr="007F4044">
          <w:rPr>
            <w:color w:val="000000" w:themeColor="text1"/>
          </w:rPr>
          <w:fldChar w:fldCharType="end"/>
        </w:r>
      </w:hyperlink>
      <w:r w:rsidRPr="007F4044">
        <w:rPr>
          <w:color w:val="000000" w:themeColor="text1"/>
        </w:rPr>
        <w:t>, ARRIVE</w:t>
      </w:r>
      <w:del w:id="182" w:author="Dominique Duncan" w:date="2016-03-08T12:11:00Z">
        <w:r w:rsidRPr="007F4044" w:rsidDel="008728DC">
          <w:rPr>
            <w:color w:val="000000" w:themeColor="text1"/>
          </w:rPr>
          <w:delText xml:space="preserve"> </w:delText>
        </w:r>
      </w:del>
      <w:hyperlink w:anchor="_ENREF_58" w:tooltip="Kilkenny, 2010 #31445" w:history="1">
        <w:r w:rsidRPr="007F4044">
          <w:rPr>
            <w:color w:val="000000" w:themeColor="text1"/>
          </w:rPr>
          <w:fldChar w:fldCharType="begin"/>
        </w:r>
        <w:r w:rsidRPr="007F4044">
          <w:rPr>
            <w:color w:val="000000" w:themeColor="text1"/>
          </w:rPr>
          <w:instrText xml:space="preserve"> ADDIN EN.CITE &lt;EndNote&gt;&lt;Cite&gt;&lt;Author&gt;Kilkenny&lt;/Author&gt;&lt;Year&gt;2010&lt;/Year&gt;&lt;RecNum&gt;31445&lt;/RecNum&gt;&lt;DisplayText&gt;&lt;style face="superscript"&gt;58&lt;/style&gt;&lt;/DisplayText&gt;&lt;record&gt;&lt;rec-number&gt;31445&lt;/rec-number&gt;&lt;foreign-keys&gt;&lt;key app="EN" db-id="rar5zfffytxew4epzwdpe9sfd5tsvr02vwst"&gt;31445&lt;/key&gt;&lt;/foreign-keys&gt;&lt;ref-type name="Journal Article"&gt;17&lt;/ref-type&gt;&lt;contributors&gt;&lt;authors&gt;&lt;author&gt;Kilkenny, C.&lt;/author&gt;&lt;author&gt;Browne, W. J.&lt;/author&gt;&lt;author&gt;Cuthill, I. C.&lt;/author&gt;&lt;author&gt;Emerson, M.&lt;/author&gt;&lt;author&gt;Altman, D. G.&lt;/author&gt;&lt;/authors&gt;&lt;/contributors&gt;&lt;auth-address&gt;The National Centre for the Replacement, Refinement and Reduction of Animals in Research, London, United Kingdom. carol.kilkenny@nc3rs.org.uk&lt;/auth-address&gt;&lt;titles&gt;&lt;title&gt;Improving bioscience research reporting: the ARRIVE guidelines for reporting animal research&lt;/title&gt;&lt;secondary-title&gt;PLoS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biology&lt;/abbr-1&gt;&lt;/alt-periodical&gt;&lt;pages&gt;e1000412&lt;/pages&gt;&lt;volume&gt;8&lt;/volume&gt;&lt;number&gt;6&lt;/number&gt;&lt;keywords&gt;&lt;keyword&gt;Animal Experimentation/ethics/*standards/statistics &amp;amp; numerical data&lt;/keyword&gt;&lt;keyword&gt;Animal Husbandry/standards&lt;/keyword&gt;&lt;keyword&gt;Animals&lt;/keyword&gt;&lt;keyword&gt;Checklist&lt;/keyword&gt;&lt;keyword&gt;Data Interpretation, Statistical&lt;/keyword&gt;&lt;keyword&gt;Guidelines as Topic&lt;/keyword&gt;&lt;keyword&gt;Peer Review&lt;/keyword&gt;&lt;keyword&gt;Periodicals as Topic/*standards&lt;/keyword&gt;&lt;keyword&gt;Quality Control&lt;/keyword&gt;&lt;keyword&gt;Research Design/*standards&lt;/keyword&gt;&lt;/keywords&gt;&lt;dates&gt;&lt;year&gt;2010&lt;/year&gt;&lt;/dates&gt;&lt;isbn&gt;1545-7885 (Electronic)&amp;#xD;1544-9173 (Linking)&lt;/isbn&gt;&lt;accession-num&gt;20613859&lt;/accession-num&gt;&lt;urls&gt;&lt;related-urls&gt;&lt;url&gt;http://www.ncbi.nlm.nih.gov/pubmed/20613859&lt;/url&gt;&lt;/related-urls&gt;&lt;/urls&gt;&lt;custom2&gt;2893951&lt;/custom2&gt;&lt;electronic-resource-num&gt;10.1371/journal.pbio.1000412&lt;/electronic-resource-num&gt;&lt;/record&gt;&lt;/Cite&gt;&lt;/EndNote&gt;</w:instrText>
        </w:r>
        <w:r w:rsidRPr="007F4044">
          <w:rPr>
            <w:color w:val="000000" w:themeColor="text1"/>
          </w:rPr>
          <w:fldChar w:fldCharType="separate"/>
        </w:r>
        <w:r w:rsidRPr="007F4044">
          <w:rPr>
            <w:noProof/>
            <w:color w:val="000000" w:themeColor="text1"/>
            <w:vertAlign w:val="superscript"/>
          </w:rPr>
          <w:t>58</w:t>
        </w:r>
        <w:r w:rsidRPr="007F4044">
          <w:rPr>
            <w:color w:val="000000" w:themeColor="text1"/>
          </w:rPr>
          <w:fldChar w:fldCharType="end"/>
        </w:r>
      </w:hyperlink>
      <w:r w:rsidRPr="007F4044">
        <w:rPr>
          <w:color w:val="000000" w:themeColor="text1"/>
        </w:rPr>
        <w:t>, and AES/ILAE Translational Task Force guidelines</w:t>
      </w:r>
      <w:r w:rsidRPr="007F4044">
        <w:rPr>
          <w:color w:val="000000" w:themeColor="text1"/>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color w:val="000000" w:themeColor="text1"/>
        </w:rPr>
        <w:instrText xml:space="preserve"> ADDIN EN.CITE </w:instrText>
      </w:r>
      <w:r>
        <w:rPr>
          <w:color w:val="000000" w:themeColor="text1"/>
        </w:rPr>
        <w:fldChar w:fldCharType="begin">
          <w:fldData xml:space="preserve">PEVuZE5vdGU+PENpdGU+PEF1dGhvcj5HYWxhbm9wb3Vsb3U8L0F1dGhvcj48WWVhcj4yMDEzPC9Z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</w:fldData>
        </w:fldChar>
      </w:r>
      <w:r>
        <w:rPr>
          <w:color w:val="000000" w:themeColor="text1"/>
        </w:rPr>
        <w:instrText xml:space="preserve"> ADDIN EN.CITE.DATA </w:instrText>
      </w:r>
      <w:r>
        <w:rPr>
          <w:color w:val="000000" w:themeColor="text1"/>
        </w:rPr>
      </w:r>
      <w:r>
        <w:rPr>
          <w:color w:val="000000" w:themeColor="text1"/>
        </w:rPr>
        <w:fldChar w:fldCharType="end"/>
      </w:r>
      <w:r w:rsidRPr="007F4044">
        <w:rPr>
          <w:color w:val="000000" w:themeColor="text1"/>
        </w:rPr>
      </w:r>
      <w:r w:rsidRPr="007F4044">
        <w:rPr>
          <w:color w:val="000000" w:themeColor="text1"/>
        </w:rPr>
        <w:fldChar w:fldCharType="separate"/>
      </w:r>
      <w:hyperlink w:anchor="_ENREF_36" w:tooltip="Galanopoulou, 2013 #20" w:history="1">
        <w:r w:rsidRPr="007F4044">
          <w:rPr>
            <w:noProof/>
            <w:color w:val="000000" w:themeColor="text1"/>
            <w:vertAlign w:val="superscript"/>
          </w:rPr>
          <w:t>36</w:t>
        </w:r>
      </w:hyperlink>
      <w:r w:rsidRPr="007F4044">
        <w:rPr>
          <w:noProof/>
          <w:color w:val="000000" w:themeColor="text1"/>
          <w:vertAlign w:val="superscript"/>
        </w:rPr>
        <w:t xml:space="preserve">, </w:t>
      </w:r>
      <w:hyperlink w:anchor="_ENREF_37" w:tooltip="Galanopoulou, 2013 #21" w:history="1">
        <w:r w:rsidRPr="007F4044">
          <w:rPr>
            <w:noProof/>
            <w:color w:val="000000" w:themeColor="text1"/>
            <w:vertAlign w:val="superscript"/>
          </w:rPr>
          <w:t>37</w:t>
        </w:r>
      </w:hyperlink>
      <w:r w:rsidRPr="007F4044">
        <w:rPr>
          <w:color w:val="000000" w:themeColor="text1"/>
        </w:rPr>
        <w:fldChar w:fldCharType="end"/>
      </w:r>
      <w:r w:rsidRPr="007F4044">
        <w:rPr>
          <w:color w:val="000000" w:themeColor="text1"/>
        </w:rPr>
        <w:t>.</w:t>
      </w:r>
      <w:r w:rsidRPr="00643592">
        <w:rPr>
          <w:b/>
          <w:i/>
        </w:rPr>
        <w:t xml:space="preserve"> </w:t>
      </w:r>
      <w:r w:rsidRPr="006B5B47">
        <w:rPr>
          <w:b/>
          <w:i/>
          <w:color w:val="000000" w:themeColor="text1"/>
        </w:rPr>
        <w:t>LFPI</w:t>
      </w:r>
      <w:r w:rsidRPr="007F4044">
        <w:rPr>
          <w:b/>
          <w:color w:val="000000" w:themeColor="text1"/>
        </w:rPr>
        <w:t xml:space="preserve"> </w:t>
      </w:r>
      <w:r w:rsidRPr="008728DC">
        <w:rPr>
          <w:color w:val="000000" w:themeColor="text1"/>
          <w:rPrChange w:id="183" w:author="Dominique Duncan" w:date="2016-03-08T12:11:00Z">
            <w:rPr>
              <w:b/>
              <w:color w:val="000000" w:themeColor="text1"/>
            </w:rPr>
          </w:rPrChange>
        </w:rPr>
        <w:fldChar w:fldCharType="begin">
          <w:fldData xml:space="preserve">PEVuZE5vdGU+PENpdGU+PEF1dGhvcj5Kb25lczwvQXV0aG9yPjxZZWFyPjIwMTI8L1llYXI+PFJl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</w:fldData>
        </w:fldChar>
      </w:r>
      <w:r w:rsidRPr="008728DC">
        <w:rPr>
          <w:color w:val="000000" w:themeColor="text1"/>
          <w:rPrChange w:id="184" w:author="Dominique Duncan" w:date="2016-03-08T12:11:00Z">
            <w:rPr>
              <w:b/>
              <w:color w:val="000000" w:themeColor="text1"/>
            </w:rPr>
          </w:rPrChange>
        </w:rPr>
        <w:instrText xml:space="preserve"> ADDIN EN.CITE </w:instrText>
      </w:r>
      <w:r w:rsidRPr="008728DC">
        <w:rPr>
          <w:color w:val="000000" w:themeColor="text1"/>
          <w:rPrChange w:id="185" w:author="Dominique Duncan" w:date="2016-03-08T12:11:00Z">
            <w:rPr>
              <w:b/>
              <w:color w:val="000000" w:themeColor="text1"/>
            </w:rPr>
          </w:rPrChange>
        </w:rPr>
        <w:fldChar w:fldCharType="begin">
          <w:fldData xml:space="preserve">PEVuZE5vdGU+PENpdGU+PEF1dGhvcj5Kb25lczwvQXV0aG9yPjxZZWFyPjIwMTI8L1llYXI+PFJl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</w:fldData>
        </w:fldChar>
      </w:r>
      <w:r w:rsidRPr="008728DC">
        <w:rPr>
          <w:color w:val="000000" w:themeColor="text1"/>
          <w:rPrChange w:id="186" w:author="Dominique Duncan" w:date="2016-03-08T12:11:00Z">
            <w:rPr>
              <w:b/>
              <w:color w:val="000000" w:themeColor="text1"/>
            </w:rPr>
          </w:rPrChange>
        </w:rPr>
        <w:instrText xml:space="preserve"> ADDIN EN.CITE.DATA </w:instrText>
      </w:r>
      <w:r w:rsidRPr="008728DC">
        <w:rPr>
          <w:color w:val="000000" w:themeColor="text1"/>
          <w:rPrChange w:id="187" w:author="Dominique Duncan" w:date="2016-03-08T12:11:00Z">
            <w:rPr>
              <w:b/>
              <w:color w:val="000000" w:themeColor="text1"/>
            </w:rPr>
          </w:rPrChange>
        </w:rPr>
      </w:r>
      <w:r w:rsidRPr="008728DC">
        <w:rPr>
          <w:color w:val="000000" w:themeColor="text1"/>
          <w:rPrChange w:id="188" w:author="Dominique Duncan" w:date="2016-03-08T12:11:00Z">
            <w:rPr>
              <w:b/>
              <w:color w:val="000000" w:themeColor="text1"/>
            </w:rPr>
          </w:rPrChange>
        </w:rPr>
        <w:fldChar w:fldCharType="end"/>
      </w:r>
      <w:r w:rsidRPr="008728DC">
        <w:rPr>
          <w:color w:val="000000" w:themeColor="text1"/>
          <w:rPrChange w:id="189" w:author="Dominique Duncan" w:date="2016-03-08T12:11:00Z">
            <w:rPr>
              <w:b/>
              <w:color w:val="000000" w:themeColor="text1"/>
            </w:rPr>
          </w:rPrChange>
        </w:rPr>
      </w:r>
      <w:r w:rsidRPr="008728DC">
        <w:rPr>
          <w:color w:val="000000" w:themeColor="text1"/>
          <w:rPrChange w:id="190" w:author="Dominique Duncan" w:date="2016-03-08T12:11:00Z">
            <w:rPr>
              <w:b/>
              <w:color w:val="000000" w:themeColor="text1"/>
            </w:rPr>
          </w:rPrChange>
        </w:rPr>
        <w:fldChar w:fldCharType="separate"/>
      </w:r>
      <w:r w:rsidR="008379D0" w:rsidRPr="008728DC">
        <w:rPr>
          <w:rPrChange w:id="191" w:author="Dominique Duncan" w:date="2016-03-08T12:11:00Z">
            <w:rPr/>
          </w:rPrChange>
        </w:rPr>
        <w:fldChar w:fldCharType="begin"/>
      </w:r>
      <w:r w:rsidR="008379D0" w:rsidRPr="008728DC">
        <w:rPr>
          <w:rPrChange w:id="192" w:author="Dominique Duncan" w:date="2016-03-08T12:11:00Z">
            <w:rPr/>
          </w:rPrChange>
        </w:rPr>
        <w:instrText xml:space="preserve"> HYPERLINK \l "_ENREF_49" \o "Jones, 2012 #31606" </w:instrText>
      </w:r>
      <w:r w:rsidR="008379D0" w:rsidRPr="008728DC">
        <w:rPr>
          <w:rPrChange w:id="193" w:author="Dominique Duncan" w:date="2016-03-08T12:11:00Z">
            <w:rPr/>
          </w:rPrChange>
        </w:rPr>
        <w:fldChar w:fldCharType="separate"/>
      </w:r>
      <w:r w:rsidRPr="008728DC">
        <w:rPr>
          <w:noProof/>
          <w:color w:val="000000" w:themeColor="text1"/>
          <w:vertAlign w:val="superscript"/>
          <w:rPrChange w:id="194" w:author="Dominique Duncan" w:date="2016-03-08T12:11:00Z">
            <w:rPr>
              <w:b/>
              <w:noProof/>
              <w:color w:val="000000" w:themeColor="text1"/>
              <w:vertAlign w:val="superscript"/>
            </w:rPr>
          </w:rPrChange>
        </w:rPr>
        <w:t>49</w:t>
      </w:r>
      <w:r w:rsidR="008379D0" w:rsidRPr="008728DC">
        <w:rPr>
          <w:noProof/>
          <w:color w:val="000000" w:themeColor="text1"/>
          <w:vertAlign w:val="superscript"/>
          <w:rPrChange w:id="195" w:author="Dominique Duncan" w:date="2016-03-08T12:11:00Z">
            <w:rPr>
              <w:b/>
              <w:noProof/>
              <w:color w:val="000000" w:themeColor="text1"/>
              <w:vertAlign w:val="superscript"/>
            </w:rPr>
          </w:rPrChange>
        </w:rPr>
        <w:fldChar w:fldCharType="end"/>
      </w:r>
      <w:r w:rsidRPr="008728DC">
        <w:rPr>
          <w:noProof/>
          <w:color w:val="000000" w:themeColor="text1"/>
          <w:vertAlign w:val="superscript"/>
          <w:rPrChange w:id="196" w:author="Dominique Duncan" w:date="2016-03-08T12:11:00Z">
            <w:rPr>
              <w:b/>
              <w:noProof/>
              <w:color w:val="000000" w:themeColor="text1"/>
              <w:vertAlign w:val="superscript"/>
            </w:rPr>
          </w:rPrChange>
        </w:rPr>
        <w:t xml:space="preserve">, </w:t>
      </w:r>
      <w:r w:rsidR="008379D0" w:rsidRPr="008728DC">
        <w:rPr>
          <w:rPrChange w:id="197" w:author="Dominique Duncan" w:date="2016-03-08T12:11:00Z">
            <w:rPr/>
          </w:rPrChange>
        </w:rPr>
        <w:fldChar w:fldCharType="begin"/>
      </w:r>
      <w:r w:rsidR="008379D0" w:rsidRPr="008728DC">
        <w:rPr>
          <w:rPrChange w:id="198" w:author="Dominique Duncan" w:date="2016-03-08T12:11:00Z">
            <w:rPr/>
          </w:rPrChange>
        </w:rPr>
        <w:instrText xml:space="preserve"> HYPERLINK \l "_ENREF_55" \o "Kharatishvili, 2006 #31809" </w:instrText>
      </w:r>
      <w:r w:rsidR="008379D0" w:rsidRPr="008728DC">
        <w:rPr>
          <w:rPrChange w:id="199" w:author="Dominique Duncan" w:date="2016-03-08T12:11:00Z">
            <w:rPr/>
          </w:rPrChange>
        </w:rPr>
        <w:fldChar w:fldCharType="separate"/>
      </w:r>
      <w:r w:rsidRPr="008728DC">
        <w:rPr>
          <w:noProof/>
          <w:color w:val="000000" w:themeColor="text1"/>
          <w:vertAlign w:val="superscript"/>
          <w:rPrChange w:id="200" w:author="Dominique Duncan" w:date="2016-03-08T12:11:00Z">
            <w:rPr>
              <w:b/>
              <w:noProof/>
              <w:color w:val="000000" w:themeColor="text1"/>
              <w:vertAlign w:val="superscript"/>
            </w:rPr>
          </w:rPrChange>
        </w:rPr>
        <w:t>55</w:t>
      </w:r>
      <w:r w:rsidR="008379D0" w:rsidRPr="008728DC">
        <w:rPr>
          <w:noProof/>
          <w:color w:val="000000" w:themeColor="text1"/>
          <w:vertAlign w:val="superscript"/>
          <w:rPrChange w:id="201" w:author="Dominique Duncan" w:date="2016-03-08T12:11:00Z">
            <w:rPr>
              <w:b/>
              <w:noProof/>
              <w:color w:val="000000" w:themeColor="text1"/>
              <w:vertAlign w:val="superscript"/>
            </w:rPr>
          </w:rPrChange>
        </w:rPr>
        <w:fldChar w:fldCharType="end"/>
      </w:r>
      <w:r w:rsidRPr="008728DC">
        <w:rPr>
          <w:noProof/>
          <w:color w:val="000000" w:themeColor="text1"/>
          <w:vertAlign w:val="superscript"/>
          <w:rPrChange w:id="202" w:author="Dominique Duncan" w:date="2016-03-08T12:11:00Z">
            <w:rPr>
              <w:b/>
              <w:noProof/>
              <w:color w:val="000000" w:themeColor="text1"/>
              <w:vertAlign w:val="superscript"/>
            </w:rPr>
          </w:rPrChange>
        </w:rPr>
        <w:t xml:space="preserve">, </w:t>
      </w:r>
      <w:r w:rsidR="008379D0" w:rsidRPr="008728DC">
        <w:rPr>
          <w:rPrChange w:id="203" w:author="Dominique Duncan" w:date="2016-03-08T12:11:00Z">
            <w:rPr/>
          </w:rPrChange>
        </w:rPr>
        <w:fldChar w:fldCharType="begin"/>
      </w:r>
      <w:r w:rsidR="008379D0" w:rsidRPr="008728DC">
        <w:rPr>
          <w:rPrChange w:id="204" w:author="Dominique Duncan" w:date="2016-03-08T12:11:00Z">
            <w:rPr/>
          </w:rPrChange>
        </w:rPr>
        <w:instrText xml:space="preserve"> HYPERLINK \l "_ENREF_93" \o "Shultz, 2015 #2411" </w:instrText>
      </w:r>
      <w:r w:rsidR="008379D0" w:rsidRPr="008728DC">
        <w:rPr>
          <w:rPrChange w:id="205" w:author="Dominique Duncan" w:date="2016-03-08T12:11:00Z">
            <w:rPr/>
          </w:rPrChange>
        </w:rPr>
        <w:fldChar w:fldCharType="separate"/>
      </w:r>
      <w:r w:rsidRPr="008728DC">
        <w:rPr>
          <w:noProof/>
          <w:color w:val="000000" w:themeColor="text1"/>
          <w:vertAlign w:val="superscript"/>
          <w:rPrChange w:id="206" w:author="Dominique Duncan" w:date="2016-03-08T12:11:00Z">
            <w:rPr>
              <w:b/>
              <w:noProof/>
              <w:color w:val="000000" w:themeColor="text1"/>
              <w:vertAlign w:val="superscript"/>
            </w:rPr>
          </w:rPrChange>
        </w:rPr>
        <w:t>93</w:t>
      </w:r>
      <w:r w:rsidR="008379D0" w:rsidRPr="008728DC">
        <w:rPr>
          <w:noProof/>
          <w:color w:val="000000" w:themeColor="text1"/>
          <w:vertAlign w:val="superscript"/>
          <w:rPrChange w:id="207" w:author="Dominique Duncan" w:date="2016-03-08T12:11:00Z">
            <w:rPr>
              <w:b/>
              <w:noProof/>
              <w:color w:val="000000" w:themeColor="text1"/>
              <w:vertAlign w:val="superscript"/>
            </w:rPr>
          </w:rPrChange>
        </w:rPr>
        <w:fldChar w:fldCharType="end"/>
      </w:r>
      <w:r w:rsidRPr="008728DC">
        <w:rPr>
          <w:color w:val="000000" w:themeColor="text1"/>
          <w:rPrChange w:id="208" w:author="Dominique Duncan" w:date="2016-03-08T12:11:00Z">
            <w:rPr>
              <w:b/>
              <w:color w:val="000000" w:themeColor="text1"/>
            </w:rPr>
          </w:rPrChange>
        </w:rPr>
        <w:fldChar w:fldCharType="end"/>
      </w:r>
      <w:r w:rsidRPr="008728DC">
        <w:rPr>
          <w:color w:val="000000" w:themeColor="text1"/>
          <w:rPrChange w:id="209" w:author="Dominique Duncan" w:date="2016-03-08T12:11:00Z">
            <w:rPr>
              <w:b/>
              <w:color w:val="000000" w:themeColor="text1"/>
            </w:rPr>
          </w:rPrChange>
        </w:rPr>
        <w:t>,</w:t>
      </w:r>
      <w:r w:rsidRPr="007F4044">
        <w:rPr>
          <w:b/>
          <w:color w:val="000000" w:themeColor="text1"/>
        </w:rPr>
        <w:t xml:space="preserve"> </w:t>
      </w:r>
      <w:r w:rsidRPr="007F4044">
        <w:rPr>
          <w:b/>
          <w:i/>
          <w:color w:val="000000" w:themeColor="text1"/>
        </w:rPr>
        <w:t xml:space="preserve">subcutaneous (SC) osmotic </w:t>
      </w:r>
      <w:proofErr w:type="spellStart"/>
      <w:r w:rsidRPr="007F4044">
        <w:rPr>
          <w:b/>
          <w:i/>
          <w:color w:val="000000" w:themeColor="text1"/>
        </w:rPr>
        <w:t>minipump</w:t>
      </w:r>
      <w:proofErr w:type="spellEnd"/>
      <w:r w:rsidRPr="007F4044">
        <w:rPr>
          <w:b/>
          <w:i/>
          <w:color w:val="000000" w:themeColor="text1"/>
        </w:rPr>
        <w:t xml:space="preserve"> placement</w:t>
      </w:r>
      <w:r w:rsidRPr="007F4044">
        <w:rPr>
          <w:b/>
          <w:i/>
          <w:color w:val="000000" w:themeColor="text1"/>
        </w:rPr>
        <w:fldChar w:fldCharType="begin">
          <w:fldData xml:space="preserve">PEVuZE5vdGU+PENpdGU+PEF1dGhvcj5Kb25lczwvQXV0aG9yPjxZZWFyPjIwMTI8L1llYXI+PFJl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b2d5IG9mIGRpc2Vhc2U8L2FiYnItMT48L2FsdC1wZXJpb2RpY2FsPjxwYWdlcz44OTctOTAxPC9w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</w:fldData>
        </w:fldChar>
      </w:r>
      <w:r w:rsidRPr="007F4044">
        <w:rPr>
          <w:b/>
          <w:i/>
          <w:color w:val="000000" w:themeColor="text1"/>
        </w:rPr>
        <w:instrText xml:space="preserve"> ADDIN EN.CITE </w:instrText>
      </w:r>
      <w:r w:rsidRPr="007F4044">
        <w:rPr>
          <w:b/>
          <w:i/>
          <w:color w:val="000000" w:themeColor="text1"/>
        </w:rPr>
        <w:fldChar w:fldCharType="begin">
          <w:fldData xml:space="preserve">PEVuZE5vdGU+PENpdGU+PEF1dGhvcj5Kb25lczwvQXV0aG9yPjxZZWFyPjIwMTI8L1llYXI+PFJl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</w:fldData>
        </w:fldChar>
      </w:r>
      <w:r w:rsidRPr="007F4044">
        <w:rPr>
          <w:b/>
          <w:i/>
          <w:color w:val="000000" w:themeColor="text1"/>
        </w:rPr>
        <w:instrText xml:space="preserve"> ADDIN EN.CITE.DATA </w:instrText>
      </w:r>
      <w:r w:rsidRPr="007F4044">
        <w:rPr>
          <w:b/>
          <w:i/>
          <w:color w:val="000000" w:themeColor="text1"/>
        </w:rPr>
      </w:r>
      <w:r w:rsidRPr="007F4044">
        <w:rPr>
          <w:b/>
          <w:i/>
          <w:color w:val="000000" w:themeColor="text1"/>
        </w:rPr>
        <w:fldChar w:fldCharType="end"/>
      </w:r>
      <w:r w:rsidRPr="007F4044">
        <w:rPr>
          <w:b/>
          <w:i/>
          <w:color w:val="000000" w:themeColor="text1"/>
        </w:rPr>
      </w:r>
      <w:r w:rsidRPr="007F4044">
        <w:rPr>
          <w:b/>
          <w:i/>
          <w:color w:val="000000" w:themeColor="text1"/>
        </w:rPr>
        <w:fldChar w:fldCharType="separate"/>
      </w:r>
      <w:hyperlink w:anchor="_ENREF_49" w:tooltip="Jones, 2012 #31606" w:history="1">
        <w:r w:rsidRPr="007F4044">
          <w:rPr>
            <w:b/>
            <w:i/>
            <w:noProof/>
            <w:color w:val="000000" w:themeColor="text1"/>
            <w:vertAlign w:val="superscript"/>
          </w:rPr>
          <w:t>49</w:t>
        </w:r>
      </w:hyperlink>
      <w:r w:rsidRPr="007F4044">
        <w:rPr>
          <w:b/>
          <w:i/>
          <w:noProof/>
          <w:color w:val="000000" w:themeColor="text1"/>
          <w:vertAlign w:val="superscript"/>
        </w:rPr>
        <w:t xml:space="preserve">, </w:t>
      </w:r>
      <w:hyperlink w:anchor="_ENREF_93" w:tooltip="Shultz, 2015 #2411" w:history="1">
        <w:r w:rsidRPr="007F4044">
          <w:rPr>
            <w:b/>
            <w:i/>
            <w:noProof/>
            <w:color w:val="000000" w:themeColor="text1"/>
            <w:vertAlign w:val="superscript"/>
          </w:rPr>
          <w:t>93</w:t>
        </w:r>
      </w:hyperlink>
      <w:r w:rsidRPr="007F4044">
        <w:rPr>
          <w:b/>
          <w:i/>
          <w:color w:val="000000" w:themeColor="text1"/>
        </w:rPr>
        <w:fldChar w:fldCharType="end"/>
      </w:r>
      <w:r w:rsidRPr="007F4044">
        <w:rPr>
          <w:b/>
          <w:i/>
          <w:color w:val="000000" w:themeColor="text1"/>
        </w:rPr>
        <w:t xml:space="preserve">: </w:t>
      </w:r>
      <w:r w:rsidRPr="007F4044">
        <w:rPr>
          <w:color w:val="000000" w:themeColor="text1"/>
        </w:rPr>
        <w:t>Details are in Vertebrate Animal section.</w:t>
      </w:r>
      <w:r w:rsidRPr="007F4044">
        <w:rPr>
          <w:b/>
          <w:i/>
          <w:color w:val="000000" w:themeColor="text1"/>
        </w:rPr>
        <w:t xml:space="preserve"> </w:t>
      </w:r>
      <w:r w:rsidRPr="007F4044">
        <w:rPr>
          <w:color w:val="000000" w:themeColor="text1"/>
        </w:rPr>
        <w:t>Rats are</w:t>
      </w:r>
      <w:r w:rsidRPr="007F4044">
        <w:rPr>
          <w:color w:val="000000" w:themeColor="text1"/>
          <w:lang w:val="en-GB"/>
        </w:rPr>
        <w:t xml:space="preserve"> anaesthetized with isoflurane. A circular craniotomy (diameter 5 mm) is performed over the left posterior convexity (</w:t>
      </w:r>
      <w:proofErr w:type="spellStart"/>
      <w:r w:rsidRPr="007F4044">
        <w:rPr>
          <w:color w:val="000000" w:themeColor="text1"/>
          <w:lang w:val="en-GB"/>
        </w:rPr>
        <w:t>center</w:t>
      </w:r>
      <w:proofErr w:type="spellEnd"/>
      <w:r w:rsidRPr="007F4044">
        <w:rPr>
          <w:color w:val="000000" w:themeColor="text1"/>
          <w:lang w:val="en-GB"/>
        </w:rPr>
        <w:t xml:space="preserve"> AP-4.5, L2.5; Figure 9), leaving the </w:t>
      </w:r>
      <w:proofErr w:type="spellStart"/>
      <w:r w:rsidRPr="007F4044">
        <w:rPr>
          <w:color w:val="000000" w:themeColor="text1"/>
          <w:lang w:val="en-GB"/>
        </w:rPr>
        <w:t>dura</w:t>
      </w:r>
      <w:proofErr w:type="spellEnd"/>
      <w:r w:rsidRPr="007F4044">
        <w:rPr>
          <w:color w:val="000000" w:themeColor="text1"/>
          <w:lang w:val="en-GB"/>
        </w:rPr>
        <w:t xml:space="preserve"> intact. Severe LFPI will be induced 90 min after anaesthesia induction by connecting the rat to a fluid-percussion device. The mean severity of the impact (</w:t>
      </w:r>
      <w:r w:rsidRPr="007F4044">
        <w:rPr>
          <w:color w:val="000000" w:themeColor="text1"/>
          <w:lang w:val="en-GB"/>
        </w:rPr>
        <w:sym w:font="Symbol" w:char="F0BB"/>
      </w:r>
      <w:r w:rsidRPr="007F4044">
        <w:rPr>
          <w:color w:val="000000" w:themeColor="text1"/>
          <w:lang w:val="en-GB"/>
        </w:rPr>
        <w:t xml:space="preserve">2.8-3.0 </w:t>
      </w:r>
      <w:proofErr w:type="spellStart"/>
      <w:r w:rsidRPr="007F4044">
        <w:rPr>
          <w:color w:val="000000" w:themeColor="text1"/>
          <w:lang w:val="en-GB"/>
        </w:rPr>
        <w:t>atm</w:t>
      </w:r>
      <w:proofErr w:type="spellEnd"/>
      <w:r w:rsidRPr="007F4044">
        <w:rPr>
          <w:color w:val="000000" w:themeColor="text1"/>
          <w:lang w:val="en-GB"/>
        </w:rPr>
        <w:t>) is adjusted to produce severe TBI (</w:t>
      </w:r>
      <w:r w:rsidRPr="007F4044">
        <w:rPr>
          <w:color w:val="000000" w:themeColor="text1"/>
          <w:lang w:val="en-GB"/>
        </w:rPr>
        <w:sym w:font="Symbol" w:char="F0BB"/>
      </w:r>
      <w:r w:rsidRPr="007F4044">
        <w:rPr>
          <w:color w:val="000000" w:themeColor="text1"/>
          <w:lang w:val="en-GB"/>
        </w:rPr>
        <w:t xml:space="preserve">30% mortality). SHAM animals </w:t>
      </w:r>
      <w:r w:rsidRPr="007F4044">
        <w:rPr>
          <w:color w:val="000000" w:themeColor="text1"/>
        </w:rPr>
        <w:t xml:space="preserve">receive anesthesia and all surgical procedures without LFPI. </w:t>
      </w:r>
      <w:proofErr w:type="spellStart"/>
      <w:r w:rsidRPr="007F4044">
        <w:rPr>
          <w:color w:val="000000" w:themeColor="text1"/>
        </w:rPr>
        <w:t>Minipumps</w:t>
      </w:r>
      <w:proofErr w:type="spellEnd"/>
      <w:r w:rsidRPr="007F4044">
        <w:rPr>
          <w:color w:val="000000" w:themeColor="text1"/>
        </w:rPr>
        <w:t xml:space="preserve"> (ALZET 2004 or 2006) will be placed SC immediately after LFPI. </w:t>
      </w:r>
      <w:r w:rsidRPr="007F4044">
        <w:rPr>
          <w:b/>
          <w:i/>
          <w:color w:val="000000" w:themeColor="text1"/>
        </w:rPr>
        <w:t xml:space="preserve"> </w:t>
      </w:r>
      <w:proofErr w:type="spellStart"/>
      <w:r w:rsidRPr="00643592">
        <w:rPr>
          <w:b/>
          <w:i/>
          <w:color w:val="000000" w:themeColor="text1"/>
        </w:rPr>
        <w:t>Neuroscore</w:t>
      </w:r>
      <w:proofErr w:type="spellEnd"/>
      <w:r w:rsidRPr="007F4044">
        <w:rPr>
          <w:b/>
          <w:i/>
          <w:color w:val="000000" w:themeColor="text1"/>
        </w:rPr>
        <w:t xml:space="preserve">: </w:t>
      </w:r>
      <w:proofErr w:type="spellStart"/>
      <w:r w:rsidRPr="007F4044">
        <w:rPr>
          <w:color w:val="000000" w:themeColor="text1"/>
        </w:rPr>
        <w:t>Neuroscore</w:t>
      </w:r>
      <w:proofErr w:type="spellEnd"/>
      <w:r w:rsidRPr="007F4044">
        <w:rPr>
          <w:color w:val="000000" w:themeColor="text1"/>
        </w:rPr>
        <w:t xml:space="preserve"> will be done 1d prior, at 2d, </w:t>
      </w:r>
      <w:r w:rsidRPr="007F4044">
        <w:t>7d, 14d post-LFPI</w:t>
      </w:r>
      <w:del w:id="210" w:author="Dominique Duncan" w:date="2016-03-08T12:11:00Z">
        <w:r w:rsidRPr="007F4044" w:rsidDel="008728DC">
          <w:delText xml:space="preserve"> </w:delText>
        </w:r>
      </w:del>
      <w:hyperlink w:anchor="_ENREF_79" w:tooltip="Pitkanen, 2014 #5137" w:history="1">
        <w:r w:rsidRPr="007F4044">
          <w:fldChar w:fldCharType="begin">
            <w:fldData xml:space="preserve">PEVuZE5vdGU+PENpdGU+PEF1dGhvcj5QaXRrYW5lbjwvQXV0aG9yPjxZZWFyPjIwMTQ8L1llYXI+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</w:fldData>
          </w:fldChar>
        </w:r>
        <w:r w:rsidRPr="007F4044">
          <w:instrText xml:space="preserve"> ADDIN EN.CITE </w:instrText>
        </w:r>
        <w:r w:rsidRPr="007F4044">
          <w:fldChar w:fldCharType="begin">
            <w:fldData xml:space="preserve">PEVuZE5vdGU+PENpdGU+PEF1dGhvcj5QaXRrYW5lbjwvQXV0aG9yPjxZZWFyPjIwMTQ8L1llYXI+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</w:fldData>
          </w:fldChar>
        </w:r>
        <w:r w:rsidRPr="007F4044">
          <w:instrText xml:space="preserve"> ADDIN EN.CITE.DATA </w:instrText>
        </w:r>
        <w:r w:rsidRPr="007F4044">
          <w:fldChar w:fldCharType="end"/>
        </w:r>
        <w:r w:rsidRPr="007F4044">
          <w:fldChar w:fldCharType="separate"/>
        </w:r>
        <w:r w:rsidRPr="007F4044">
          <w:rPr>
            <w:noProof/>
            <w:vertAlign w:val="superscript"/>
          </w:rPr>
          <w:t>79</w:t>
        </w:r>
        <w:r w:rsidRPr="007F4044">
          <w:fldChar w:fldCharType="end"/>
        </w:r>
      </w:hyperlink>
      <w:r w:rsidRPr="006B5B47">
        <w:rPr>
          <w:b/>
        </w:rPr>
        <w:t xml:space="preserve">. </w:t>
      </w:r>
      <w:r w:rsidRPr="00643592">
        <w:rPr>
          <w:b/>
          <w:i/>
          <w:color w:val="000000" w:themeColor="text1"/>
        </w:rPr>
        <w:t>Blood collection</w:t>
      </w:r>
      <w:r w:rsidRPr="007F4044">
        <w:rPr>
          <w:color w:val="000000" w:themeColor="text1"/>
        </w:rPr>
        <w:t xml:space="preserve"> will be done</w:t>
      </w:r>
      <w:r w:rsidRPr="007F4044">
        <w:rPr>
          <w:b/>
          <w:i/>
          <w:color w:val="000000" w:themeColor="text1"/>
        </w:rPr>
        <w:t xml:space="preserve"> </w:t>
      </w:r>
      <w:r w:rsidRPr="007F4044">
        <w:rPr>
          <w:color w:val="000000" w:themeColor="text1"/>
        </w:rPr>
        <w:t>under isoflurane anesthesia through tail vein.</w:t>
      </w:r>
      <w:r w:rsidRPr="007F4044">
        <w:rPr>
          <w:b/>
          <w:color w:val="000000" w:themeColor="text1"/>
        </w:rPr>
        <w:t xml:space="preserve"> </w:t>
      </w:r>
      <w:r w:rsidRPr="007F4044">
        <w:rPr>
          <w:rStyle w:val="Heading2Char"/>
          <w:i/>
        </w:rPr>
        <w:t>Short-term PK studies (Aim 1B):</w:t>
      </w:r>
      <w:r w:rsidRPr="007F4044">
        <w:t xml:space="preserve"> </w:t>
      </w:r>
      <w:r w:rsidRPr="007F4044">
        <w:rPr>
          <w:rFonts w:cstheme="minorHAnsi"/>
        </w:rPr>
        <w:t xml:space="preserve">Drugs will be administered via subcutaneous </w:t>
      </w:r>
      <w:proofErr w:type="spellStart"/>
      <w:r w:rsidRPr="007F4044">
        <w:rPr>
          <w:rFonts w:cstheme="minorHAnsi"/>
        </w:rPr>
        <w:t>minipumps</w:t>
      </w:r>
      <w:proofErr w:type="spellEnd"/>
      <w:r w:rsidRPr="007F4044">
        <w:rPr>
          <w:rFonts w:cstheme="minorHAnsi"/>
        </w:rPr>
        <w:t>.  For each drug, 2 doses will be tested, 3 samples/drug/</w:t>
      </w:r>
      <w:proofErr w:type="spellStart"/>
      <w:r w:rsidRPr="007F4044">
        <w:rPr>
          <w:rFonts w:cstheme="minorHAnsi"/>
        </w:rPr>
        <w:t>timepoint</w:t>
      </w:r>
      <w:proofErr w:type="spellEnd"/>
      <w:r w:rsidRPr="007F4044">
        <w:rPr>
          <w:rFonts w:cstheme="minorHAnsi"/>
        </w:rPr>
        <w:t xml:space="preserve">/dose. </w:t>
      </w:r>
      <w:r w:rsidRPr="007F4044">
        <w:t xml:space="preserve">Blood samples will be collected at 7 time points: 30min post bolus drug </w:t>
      </w:r>
      <w:proofErr w:type="spellStart"/>
      <w:r w:rsidRPr="007F4044">
        <w:t>i.p</w:t>
      </w:r>
      <w:proofErr w:type="spellEnd"/>
      <w:proofErr w:type="gramStart"/>
      <w:r w:rsidRPr="007F4044">
        <w:t>.,</w:t>
      </w:r>
      <w:proofErr w:type="gramEnd"/>
      <w:r w:rsidRPr="007F4044">
        <w:t xml:space="preserve"> 24hr, 72hr, 7d, and at 30min, 2hr, 4hr after </w:t>
      </w:r>
      <w:proofErr w:type="spellStart"/>
      <w:r w:rsidRPr="007F4044">
        <w:t>minipump</w:t>
      </w:r>
      <w:proofErr w:type="spellEnd"/>
      <w:r w:rsidRPr="007F4044">
        <w:t xml:space="preserve"> removal.</w:t>
      </w:r>
      <w:r w:rsidRPr="007F4044">
        <w:rPr>
          <w:rFonts w:cstheme="minorHAnsi"/>
        </w:rPr>
        <w:t xml:space="preserve"> PK analysis of plasma and brain samples will be done at the Minnesota site, according to standard procedures for drug levels</w:t>
      </w:r>
      <w:del w:id="211" w:author="Dominique Duncan" w:date="2016-03-08T12:11:00Z">
        <w:r w:rsidRPr="007F4044" w:rsidDel="008728DC">
          <w:rPr>
            <w:rFonts w:cstheme="minorHAnsi"/>
          </w:rPr>
          <w:delText xml:space="preserve">  </w:delText>
        </w:r>
      </w:del>
      <w:r w:rsidRPr="007F4044">
        <w:rPr>
          <w:rFonts w:cstheme="minorHAnsi"/>
        </w:rPr>
        <w:fldChar w:fldCharType="begin">
          <w:fldData xml:space="preserve">PEVuZE5vdGU+PENpdGU+PEF1dGhvcj5MZXBwaWs8L0F1dGhvcj48WWVhcj4yMDExPC9ZZWFyPjxS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</w:fldData>
        </w:fldChar>
      </w:r>
      <w:r w:rsidRPr="007F4044">
        <w:rPr>
          <w:rFonts w:cstheme="minorHAnsi"/>
        </w:rPr>
        <w:instrText xml:space="preserve"> ADDIN EN.CITE </w:instrText>
      </w:r>
      <w:r w:rsidRPr="007F4044">
        <w:rPr>
          <w:rFonts w:cstheme="minorHAnsi"/>
        </w:rPr>
        <w:fldChar w:fldCharType="begin">
          <w:fldData xml:space="preserve">PEVuZE5vdGU+PENpdGU+PEF1dGhvcj5MZXBwaWs8L0F1dGhvcj48WWVhcj4yMDExPC9ZZWFyPjxS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</w:fldData>
        </w:fldChar>
      </w:r>
      <w:r w:rsidRPr="007F4044">
        <w:rPr>
          <w:rFonts w:cstheme="minorHAnsi"/>
        </w:rPr>
        <w:instrText xml:space="preserve"> ADDIN EN.CITE.DATA </w:instrText>
      </w:r>
      <w:r w:rsidRPr="007F4044">
        <w:rPr>
          <w:rFonts w:cstheme="minorHAnsi"/>
        </w:rPr>
      </w:r>
      <w:r w:rsidRPr="007F4044">
        <w:rPr>
          <w:rFonts w:cstheme="minorHAnsi"/>
        </w:rPr>
        <w:fldChar w:fldCharType="end"/>
      </w:r>
      <w:r w:rsidRPr="007F4044">
        <w:rPr>
          <w:rFonts w:cstheme="minorHAnsi"/>
        </w:rPr>
      </w:r>
      <w:r w:rsidRPr="007F4044">
        <w:rPr>
          <w:rFonts w:cstheme="minorHAnsi"/>
        </w:rPr>
        <w:fldChar w:fldCharType="separate"/>
      </w:r>
      <w:hyperlink w:anchor="_ENREF_64" w:tooltip="Leppik, 2010 #31949" w:history="1">
        <w:r w:rsidRPr="007F4044">
          <w:rPr>
            <w:rFonts w:cstheme="minorHAnsi"/>
            <w:noProof/>
            <w:vertAlign w:val="superscript"/>
          </w:rPr>
          <w:t>64</w:t>
        </w:r>
      </w:hyperlink>
      <w:r w:rsidRPr="007F4044">
        <w:rPr>
          <w:rFonts w:cstheme="minorHAnsi"/>
          <w:noProof/>
          <w:vertAlign w:val="superscript"/>
        </w:rPr>
        <w:t>,</w:t>
      </w:r>
      <w:del w:id="212" w:author="Dominique Duncan" w:date="2016-03-08T12:11:00Z">
        <w:r w:rsidRPr="007F4044" w:rsidDel="008728DC">
          <w:rPr>
            <w:rFonts w:cstheme="minorHAnsi"/>
            <w:noProof/>
            <w:vertAlign w:val="superscript"/>
          </w:rPr>
          <w:delText xml:space="preserve"> </w:delText>
        </w:r>
      </w:del>
      <w:hyperlink w:anchor="_ENREF_65" w:tooltip="Leppik, 2011 #31948" w:history="1">
        <w:r w:rsidRPr="007F4044">
          <w:rPr>
            <w:rFonts w:cstheme="minorHAnsi"/>
            <w:noProof/>
            <w:vertAlign w:val="superscript"/>
          </w:rPr>
          <w:t>65</w:t>
        </w:r>
      </w:hyperlink>
      <w:r w:rsidRPr="007F4044">
        <w:rPr>
          <w:rFonts w:cstheme="minorHAnsi"/>
        </w:rPr>
        <w:fldChar w:fldCharType="end"/>
      </w:r>
      <w:r w:rsidRPr="007F4044">
        <w:rPr>
          <w:rFonts w:cstheme="minorHAnsi"/>
        </w:rPr>
        <w:t xml:space="preserve">, using a </w:t>
      </w:r>
      <w:r w:rsidRPr="007F4044">
        <w:t>high performance liquid chromatography (HPLC) system coupled to a</w:t>
      </w:r>
      <w:r w:rsidRPr="007F4044">
        <w:rPr>
          <w:rFonts w:eastAsia="Times New Roman"/>
          <w:lang w:eastAsia="ar-SA"/>
        </w:rPr>
        <w:t xml:space="preserve"> triple </w:t>
      </w:r>
      <w:proofErr w:type="spellStart"/>
      <w:r w:rsidRPr="007F4044">
        <w:rPr>
          <w:rFonts w:eastAsia="Times New Roman"/>
          <w:lang w:eastAsia="ar-SA"/>
        </w:rPr>
        <w:t>quadrupole</w:t>
      </w:r>
      <w:proofErr w:type="spellEnd"/>
      <w:r w:rsidRPr="007F4044">
        <w:rPr>
          <w:rFonts w:eastAsia="Times New Roman"/>
          <w:lang w:eastAsia="ar-SA"/>
        </w:rPr>
        <w:t xml:space="preserve"> mass spectrometer (HPLC-MS/MS). </w:t>
      </w:r>
      <w:r w:rsidRPr="007F4044">
        <w:rPr>
          <w:rFonts w:cstheme="minorHAnsi"/>
        </w:rPr>
        <w:t xml:space="preserve">PK modeling will use nonlinear mixed-effects model, a one-compartment PK model to model the data and two- and three-compartment models will be evaluated as needed. </w:t>
      </w:r>
      <w:del w:id="213" w:author="Dominique Duncan" w:date="2016-03-08T12:13:00Z">
        <w:r w:rsidRPr="007F4044" w:rsidDel="00A05D9D">
          <w:rPr>
            <w:rFonts w:cstheme="minorHAnsi"/>
          </w:rPr>
          <w:delText xml:space="preserve"> </w:delText>
        </w:r>
      </w:del>
      <w:r w:rsidRPr="007F4044">
        <w:rPr>
          <w:rFonts w:cstheme="minorHAnsi"/>
        </w:rPr>
        <w:t>Goodness of fit criteria will be applied. The PK models described above will be used to help explain results of the short-term studies and to simulate dosing regimens for the longer-term mini-pump studies completed during Years 4</w:t>
      </w:r>
      <w:del w:id="214" w:author="Dominique Duncan" w:date="2016-03-08T12:11:00Z">
        <w:r w:rsidRPr="007F4044" w:rsidDel="008728DC">
          <w:rPr>
            <w:rFonts w:cstheme="minorHAnsi"/>
          </w:rPr>
          <w:delText xml:space="preserve"> </w:delText>
        </w:r>
      </w:del>
      <w:r w:rsidRPr="007F4044">
        <w:rPr>
          <w:rFonts w:cstheme="minorHAnsi"/>
        </w:rPr>
        <w:t>-</w:t>
      </w:r>
      <w:del w:id="215" w:author="Dominique Duncan" w:date="2016-03-08T12:11:00Z">
        <w:r w:rsidRPr="007F4044" w:rsidDel="008728DC">
          <w:rPr>
            <w:rFonts w:cstheme="minorHAnsi"/>
          </w:rPr>
          <w:delText xml:space="preserve"> </w:delText>
        </w:r>
      </w:del>
      <w:r w:rsidRPr="007F4044">
        <w:rPr>
          <w:rFonts w:cstheme="minorHAnsi"/>
        </w:rPr>
        <w:t xml:space="preserve">5. </w:t>
      </w:r>
      <w:del w:id="216" w:author="Dominique Duncan" w:date="2016-03-08T12:13:00Z">
        <w:r w:rsidRPr="007F4044" w:rsidDel="00A05D9D">
          <w:rPr>
            <w:rFonts w:cstheme="minorHAnsi"/>
          </w:rPr>
          <w:delText xml:space="preserve"> </w:delText>
        </w:r>
      </w:del>
      <w:r w:rsidRPr="007F4044">
        <w:rPr>
          <w:rStyle w:val="Heading2Char"/>
          <w:i/>
        </w:rPr>
        <w:t>Plasma biomarkers</w:t>
      </w:r>
      <w:r w:rsidRPr="007F4044">
        <w:rPr>
          <w:i/>
        </w:rPr>
        <w:t xml:space="preserve">: </w:t>
      </w:r>
      <w:r w:rsidRPr="007F4044">
        <w:t>Plasma for protein</w:t>
      </w:r>
      <w:r w:rsidRPr="007F4044">
        <w:rPr>
          <w:i/>
        </w:rPr>
        <w:t xml:space="preserve"> </w:t>
      </w:r>
      <w:r w:rsidRPr="007F4044">
        <w:t xml:space="preserve">microarray assay will be shipped to </w:t>
      </w:r>
      <w:r w:rsidR="00272D27">
        <w:t>Dr.</w:t>
      </w:r>
      <w:r w:rsidRPr="007F4044">
        <w:t xml:space="preserve"> </w:t>
      </w:r>
      <w:proofErr w:type="spellStart"/>
      <w:r w:rsidRPr="007F4044">
        <w:t>Agoston</w:t>
      </w:r>
      <w:proofErr w:type="spellEnd"/>
      <w:r w:rsidRPr="007F4044">
        <w:t xml:space="preserve"> for analysis of the 16 protein markers (See </w:t>
      </w:r>
      <w:r w:rsidRPr="006B5B47">
        <w:rPr>
          <w:b/>
        </w:rPr>
        <w:t>Table 3</w:t>
      </w:r>
      <w:r w:rsidRPr="007F4044">
        <w:t>) as in reference</w:t>
      </w:r>
      <w:del w:id="217" w:author="Dominique Duncan" w:date="2016-03-08T12:12:00Z">
        <w:r w:rsidRPr="007F4044" w:rsidDel="008728DC">
          <w:delText xml:space="preserve"> </w:delText>
        </w:r>
      </w:del>
      <w:hyperlink w:anchor="_ENREF_5" w:tooltip="Ahmed, 2015 #1590" w:history="1">
        <w:r w:rsidRPr="007F4044">
          <w:fldChar w:fldCharType="begin"/>
        </w:r>
        <w:r w:rsidRPr="007F4044">
          <w:instrText xml:space="preserve"> ADDIN EN.CITE &lt;EndNote&gt;&lt;Cite&gt;&lt;Author&gt;Ahmed&lt;/Author&gt;&lt;Year&gt;2015&lt;/Year&gt;&lt;RecNum&gt;1590&lt;/RecNum&gt;&lt;DisplayText&gt;&lt;style face="superscript"&gt;5&lt;/style&gt;&lt;/DisplayText&gt;&lt;record&gt;&lt;rec-number&gt;1590&lt;/rec-number&gt;&lt;foreign-keys&gt;&lt;key app="EN" db-id="rar5zfffytxew4epzwdpe9sfd5tsvr02vwst"&gt;1590&lt;/key&gt;&lt;/foreign-keys&gt;&lt;ref-type name="Journal Article"&gt;17&lt;/ref-type&gt;&lt;contributors&gt;&lt;authors&gt;&lt;author&gt;Ahmed, F.&lt;/author&gt;&lt;author&gt;Plantman, S.&lt;/author&gt;&lt;author&gt;Cernak, I.&lt;/author&gt;&lt;author&gt;Agoston, D. V.&lt;/author&gt;&lt;/authors&gt;&lt;/contributors&gt;&lt;auth-address&gt;Department of Anatomy, Physiology and Genetics, Uniformed Services University , Bethesda, MD , USA.&amp;#xD;Department of Neuroscience, Karolinska Institutet , Stockholm , Sweden.&amp;#xD;Faculty of Rehabilitation Medicine, Canadian Military and Veterans&amp;apos; Clinical Rehabilitation Research, University of Alberta , Edmonton, AB , Canada.&amp;#xD;Department of Anatomy, Physiology and Genetics, Uniformed Services University , Bethesda, MD , USA ; Department of Neuroscience, Karolinska Institutet , Stockholm , Sweden.&lt;/auth-address&gt;&lt;titles&gt;&lt;title&gt;The Temporal Pattern of Changes in Serum Biomarker Levels Reveals Complex and Dynamically Changing Pathologies after Exposure to a Single Low-Intensity Blast in Mice&lt;/title&gt;&lt;secondary-title&gt;Front Neurol&lt;/secondary-title&gt;&lt;alt-title&gt;Frontiers in neurology&lt;/alt-title&gt;&lt;/titles&gt;&lt;periodical&gt;&lt;full-title&gt;Front Neurol&lt;/full-title&gt;&lt;abbr-1&gt;Frontiers in neurology&lt;/abbr-1&gt;&lt;/periodical&gt;&lt;alt-periodical&gt;&lt;full-title&gt;Front Neurol&lt;/full-title&gt;&lt;abbr-1&gt;Frontiers in neurology&lt;/abbr-1&gt;&lt;/alt-periodical&gt;&lt;pages&gt;114&lt;/pages&gt;&lt;volume&gt;6&lt;/volume&gt;&lt;dates&gt;&lt;year&gt;2015&lt;/year&gt;&lt;/dates&gt;&lt;isbn&gt;1664-2295 (Electronic)&amp;#xD;1664-2295 (Linking)&lt;/isbn&gt;&lt;accession-num&gt;26124743&lt;/accession-num&gt;&lt;urls&gt;&lt;related-urls&gt;&lt;url&gt;http://www.ncbi.nlm.nih.gov/pubmed/26124743&lt;/url&gt;&lt;/related-urls&gt;&lt;/urls&gt;&lt;custom2&gt;4464198&lt;/custom2&gt;&lt;electronic-resource-num&gt;10.3389/fneur.2015.00114&lt;/electronic-resource-num&gt;&lt;/record&gt;&lt;/Cite&gt;&lt;/EndNote&gt;</w:instrText>
        </w:r>
        <w:r w:rsidRPr="007F4044">
          <w:fldChar w:fldCharType="separate"/>
        </w:r>
        <w:r w:rsidRPr="007F4044">
          <w:rPr>
            <w:noProof/>
            <w:vertAlign w:val="superscript"/>
          </w:rPr>
          <w:t>5</w:t>
        </w:r>
        <w:r w:rsidRPr="007F4044">
          <w:fldChar w:fldCharType="end"/>
        </w:r>
      </w:hyperlink>
      <w:r w:rsidRPr="007F4044">
        <w:t xml:space="preserve"> (see also </w:t>
      </w:r>
      <w:r w:rsidRPr="007F4044">
        <w:rPr>
          <w:i/>
        </w:rPr>
        <w:t>IAC</w:t>
      </w:r>
      <w:r w:rsidRPr="007F4044">
        <w:t xml:space="preserve">). Differences from vehicle-treated LFP rats will be analyzed with independent t-tests. A </w:t>
      </w:r>
      <w:proofErr w:type="spellStart"/>
      <w:r w:rsidRPr="007F4044">
        <w:t>Bonferroni</w:t>
      </w:r>
      <w:proofErr w:type="spellEnd"/>
      <w:r w:rsidRPr="007F4044">
        <w:t xml:space="preserve"> adjusted significance level of 0.0125 will be used. Relative intensity (y-</w:t>
      </w:r>
      <w:proofErr w:type="spellStart"/>
      <w:r w:rsidRPr="007F4044">
        <w:t>cept</w:t>
      </w:r>
      <w:proofErr w:type="spellEnd"/>
      <w:r w:rsidRPr="007F4044">
        <w:t xml:space="preserve">) will be used. </w:t>
      </w:r>
      <w:r w:rsidRPr="007F4044">
        <w:rPr>
          <w:rFonts w:eastAsia="Arial Unicode MS"/>
        </w:rPr>
        <w:t xml:space="preserve">Plasma for </w:t>
      </w:r>
      <w:proofErr w:type="spellStart"/>
      <w:r w:rsidRPr="007F4044">
        <w:rPr>
          <w:rFonts w:eastAsia="Arial Unicode MS"/>
        </w:rPr>
        <w:t>miRNA</w:t>
      </w:r>
      <w:proofErr w:type="spellEnd"/>
      <w:r w:rsidRPr="007F4044">
        <w:t xml:space="preserve"> analysis will be sent to UEF and shipped to </w:t>
      </w:r>
      <w:proofErr w:type="spellStart"/>
      <w:r w:rsidRPr="007F4044">
        <w:t>Exiqon</w:t>
      </w:r>
      <w:proofErr w:type="spellEnd"/>
      <w:r w:rsidRPr="007F4044">
        <w:t xml:space="preserve"> (Denmark) for further data analyses (see methods and analyses in </w:t>
      </w:r>
      <w:r w:rsidRPr="007F4044">
        <w:rPr>
          <w:rFonts w:eastAsia="Arial Unicode MS"/>
          <w:i/>
        </w:rPr>
        <w:t>Project 1</w:t>
      </w:r>
      <w:r w:rsidRPr="007F4044">
        <w:t>).</w:t>
      </w:r>
      <w:r w:rsidRPr="007F4044">
        <w:rPr>
          <w:b/>
          <w:i/>
        </w:rPr>
        <w:t xml:space="preserve"> MRI (in vivo, ex vivo):</w:t>
      </w:r>
      <w:r w:rsidRPr="007F4044">
        <w:rPr>
          <w:i/>
        </w:rPr>
        <w:t xml:space="preserve"> </w:t>
      </w:r>
      <w:r w:rsidRPr="007F4044">
        <w:t xml:space="preserve">In vivo MRI will be done under isoflurane anesthesia and monitoring vitals at an early (most predictive of 2d, 9d, 1mo </w:t>
      </w:r>
      <w:proofErr w:type="spellStart"/>
      <w:r w:rsidRPr="007F4044">
        <w:t>timepoint</w:t>
      </w:r>
      <w:proofErr w:type="spellEnd"/>
      <w:r w:rsidRPr="007F4044">
        <w:t xml:space="preserve">, per </w:t>
      </w:r>
      <w:r w:rsidRPr="007F4044">
        <w:rPr>
          <w:i/>
        </w:rPr>
        <w:t>Project 1</w:t>
      </w:r>
      <w:r w:rsidRPr="007F4044">
        <w:t xml:space="preserve">) and late </w:t>
      </w:r>
      <w:proofErr w:type="spellStart"/>
      <w:r w:rsidRPr="007F4044">
        <w:t>timepoint</w:t>
      </w:r>
      <w:proofErr w:type="spellEnd"/>
      <w:r w:rsidRPr="007F4044">
        <w:t xml:space="preserve"> (5months) and ex vivo MRI will be done at end of the 12</w:t>
      </w:r>
      <w:r w:rsidRPr="007F4044">
        <w:rPr>
          <w:vertAlign w:val="superscript"/>
        </w:rPr>
        <w:t>th</w:t>
      </w:r>
      <w:r w:rsidRPr="007F4044">
        <w:t xml:space="preserve"> month to assess lesion. The following sequences will be done: anatomical, MT and SWI/phase imaging,</w:t>
      </w:r>
      <w:r w:rsidRPr="007F4044">
        <w:rPr>
          <w:b/>
          <w:i/>
        </w:rPr>
        <w:t xml:space="preserve"> </w:t>
      </w:r>
      <w:r w:rsidRPr="007F4044">
        <w:t>Diffusion tensor MRI</w:t>
      </w:r>
      <w:r w:rsidRPr="007F4044">
        <w:rPr>
          <w:b/>
        </w:rPr>
        <w:t xml:space="preserve"> </w:t>
      </w:r>
      <w:r w:rsidRPr="007F4044">
        <w:t>data for microstructural characterization and fiber tracking, Diffusion MRI tractography</w:t>
      </w:r>
      <w:r w:rsidRPr="007F4044">
        <w:rPr>
          <w:b/>
          <w:i/>
        </w:rPr>
        <w:t xml:space="preserve"> </w:t>
      </w:r>
      <w:r w:rsidRPr="007F4044">
        <w:t>for structural connectivity between regions of interest (ROIs), and</w:t>
      </w:r>
      <w:r w:rsidRPr="007F4044">
        <w:rPr>
          <w:b/>
          <w:lang w:val="en-AU"/>
        </w:rPr>
        <w:t xml:space="preserve"> </w:t>
      </w:r>
      <w:r w:rsidRPr="007F4044">
        <w:rPr>
          <w:lang w:val="en-AU"/>
        </w:rPr>
        <w:t>ex vivo MRI and histology</w:t>
      </w:r>
      <w:r w:rsidRPr="007F4044">
        <w:rPr>
          <w:b/>
          <w:lang w:val="en-AU"/>
        </w:rPr>
        <w:t xml:space="preserve">. </w:t>
      </w:r>
      <w:r w:rsidRPr="007F4044">
        <w:rPr>
          <w:lang w:val="en-AU"/>
        </w:rPr>
        <w:t xml:space="preserve">Outcome measures are in </w:t>
      </w:r>
      <w:r w:rsidRPr="006B5B47">
        <w:rPr>
          <w:b/>
          <w:lang w:val="en-AU"/>
        </w:rPr>
        <w:t>Table 3</w:t>
      </w:r>
      <w:r w:rsidRPr="007F4044">
        <w:rPr>
          <w:lang w:val="en-AU"/>
        </w:rPr>
        <w:t xml:space="preserve">. </w:t>
      </w:r>
      <w:r w:rsidRPr="007F4044">
        <w:t xml:space="preserve">Anatomical high-resolution data collected with FISP will be transferred to the </w:t>
      </w:r>
      <w:r w:rsidRPr="007F4044">
        <w:rPr>
          <w:bCs/>
          <w:i/>
        </w:rPr>
        <w:t>IAC</w:t>
      </w:r>
      <w:r w:rsidRPr="007F4044" w:rsidDel="00BC4375">
        <w:rPr>
          <w:b/>
        </w:rPr>
        <w:t xml:space="preserve"> </w:t>
      </w:r>
      <w:r w:rsidRPr="007F4044">
        <w:t xml:space="preserve">for group level morphometric analysis that will be aligned with the methodology in </w:t>
      </w:r>
      <w:r w:rsidRPr="007F4044">
        <w:rPr>
          <w:i/>
        </w:rPr>
        <w:t>Project 3.</w:t>
      </w:r>
      <w:r w:rsidRPr="007F4044">
        <w:t xml:space="preserve"> Other data analysis will be done at each site using identical analysis tools and procedures. The data will be compared between drug and vehicle treated LFP rats, with or without epilepsy. To determine the biomarker value for diagnosing epileptogenesis correctly, area under curve (AUC), sensitivity, and specificity will be assessed using ROC analysis for each parameter alone and in combination </w:t>
      </w:r>
      <w:r w:rsidRPr="007F4044">
        <w:lastRenderedPageBreak/>
        <w:t>with other measures.</w:t>
      </w:r>
      <w:del w:id="218" w:author="Dominique Duncan" w:date="2016-03-08T12:13:00Z">
        <w:r w:rsidRPr="007F4044" w:rsidDel="00C14E11">
          <w:delText xml:space="preserve"> </w:delText>
        </w:r>
      </w:del>
      <w:r w:rsidRPr="007F4044">
        <w:t xml:space="preserve"> </w:t>
      </w:r>
      <w:r w:rsidRPr="007F4044">
        <w:rPr>
          <w:rStyle w:val="Heading2Char"/>
          <w:i/>
        </w:rPr>
        <w:t>EEG electrode / microelectrode placement and long-term video-EEG monitoring</w:t>
      </w:r>
      <w:r w:rsidRPr="007F4044">
        <w:rPr>
          <w:b/>
          <w:i/>
        </w:rPr>
        <w:t xml:space="preserve"> </w:t>
      </w:r>
      <w:r w:rsidRPr="007F4044">
        <w:t xml:space="preserve">(See Vertebrate Animal section for methods): Placement of electrodes will be as in Figure 9. </w:t>
      </w:r>
      <w:proofErr w:type="gramStart"/>
      <w:r w:rsidRPr="007F4044">
        <w:t>EEG review for seizures will be done blinded to group, at the 4 sites, by experienced readers</w:t>
      </w:r>
      <w:proofErr w:type="gramEnd"/>
      <w:r w:rsidRPr="007F4044">
        <w:t xml:space="preserve">.  Automated analysis and </w:t>
      </w:r>
      <w:proofErr w:type="spellStart"/>
      <w:r w:rsidRPr="007F4044">
        <w:t>pHFOs</w:t>
      </w:r>
      <w:proofErr w:type="spellEnd"/>
      <w:r w:rsidRPr="007F4044">
        <w:t xml:space="preserve"> / </w:t>
      </w:r>
      <w:proofErr w:type="spellStart"/>
      <w:r w:rsidRPr="007F4044">
        <w:t>rHFOSs</w:t>
      </w:r>
      <w:proofErr w:type="spellEnd"/>
      <w:r w:rsidRPr="007F4044">
        <w:t xml:space="preserve"> and unsupervised EEG analysis will be done through the </w:t>
      </w:r>
      <w:r w:rsidRPr="007F4044">
        <w:rPr>
          <w:i/>
        </w:rPr>
        <w:t>IAC</w:t>
      </w:r>
      <w:r w:rsidRPr="007F4044">
        <w:t>-EEG Core</w:t>
      </w:r>
      <w:r>
        <w:t xml:space="preserve"> and as in</w:t>
      </w:r>
      <w:hyperlink w:anchor="_ENREF_15" w:tooltip="Bragin, 2016 #31458" w:history="1">
        <w:r>
          <w:fldChar w:fldCharType="begin"/>
        </w:r>
        <w:r>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fldChar w:fldCharType="separate"/>
        </w:r>
        <w:r w:rsidRPr="00B3499D">
          <w:rPr>
            <w:noProof/>
            <w:vertAlign w:val="superscript"/>
          </w:rPr>
          <w:t>15</w:t>
        </w:r>
        <w:r>
          <w:fldChar w:fldCharType="end"/>
        </w:r>
      </w:hyperlink>
      <w:r w:rsidRPr="007F4044">
        <w:t>.</w:t>
      </w:r>
      <w:r w:rsidRPr="007F4044">
        <w:rPr>
          <w:rFonts w:eastAsia="Times New Roman"/>
        </w:rPr>
        <w:t xml:space="preserve"> </w:t>
      </w:r>
      <w:r w:rsidRPr="009B15ED">
        <w:rPr>
          <w:i/>
        </w:rPr>
        <w:t>E</w:t>
      </w:r>
      <w:r w:rsidRPr="006B5B47">
        <w:rPr>
          <w:i/>
        </w:rPr>
        <w:t>lectrographic seizure</w:t>
      </w:r>
      <w:r w:rsidRPr="006B5B47">
        <w:t xml:space="preserve"> definitions are in </w:t>
      </w:r>
      <w:r w:rsidRPr="006B5B47">
        <w:rPr>
          <w:b/>
        </w:rPr>
        <w:t>Table 3</w:t>
      </w:r>
      <w:r w:rsidRPr="007F4044">
        <w:rPr>
          <w:i/>
        </w:rPr>
        <w:t xml:space="preserve">. </w:t>
      </w:r>
      <w:r w:rsidRPr="007F4044">
        <w:t>Epileptic events occurring with an interval &lt; 5 s without return to baseline are defined as one seizure. Harmonization of methods and criteria for seizures will be done in Year 1, months 1-3 across centers to optimize the inter-rater variability for seizure detection</w:t>
      </w:r>
      <w:r>
        <w:t xml:space="preserve"> and </w:t>
      </w:r>
      <w:proofErr w:type="spellStart"/>
      <w:r w:rsidRPr="007F4044">
        <w:t>pHFOs</w:t>
      </w:r>
      <w:proofErr w:type="spellEnd"/>
      <w:r w:rsidRPr="007F4044">
        <w:t xml:space="preserve"> / </w:t>
      </w:r>
      <w:proofErr w:type="spellStart"/>
      <w:r w:rsidRPr="007F4044">
        <w:t>rHFOSs</w:t>
      </w:r>
      <w:proofErr w:type="spellEnd"/>
      <w:r>
        <w:t xml:space="preserve"> studies</w:t>
      </w:r>
      <w:hyperlink w:anchor="_ENREF_15" w:tooltip="Bragin, 2016 #31458" w:history="1">
        <w:r>
          <w:fldChar w:fldCharType="begin"/>
        </w:r>
        <w:r>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fldChar w:fldCharType="separate"/>
        </w:r>
        <w:r w:rsidRPr="005C7349">
          <w:rPr>
            <w:noProof/>
            <w:vertAlign w:val="superscript"/>
          </w:rPr>
          <w:t>15</w:t>
        </w:r>
        <w:r>
          <w:fldChar w:fldCharType="end"/>
        </w:r>
      </w:hyperlink>
      <w:r>
        <w:t xml:space="preserve">. </w:t>
      </w:r>
      <w:r w:rsidRPr="007F4044">
        <w:rPr>
          <w:rStyle w:val="Heading2Char"/>
          <w:i/>
        </w:rPr>
        <w:t xml:space="preserve">Histology, Western blots, </w:t>
      </w:r>
      <w:proofErr w:type="spellStart"/>
      <w:proofErr w:type="gramStart"/>
      <w:r w:rsidRPr="007F4044">
        <w:rPr>
          <w:rStyle w:val="Heading2Char"/>
          <w:i/>
        </w:rPr>
        <w:t>qRT</w:t>
      </w:r>
      <w:proofErr w:type="spellEnd"/>
      <w:proofErr w:type="gramEnd"/>
      <w:r w:rsidRPr="007F4044">
        <w:rPr>
          <w:rStyle w:val="Heading2Char"/>
          <w:i/>
        </w:rPr>
        <w:t>-PCR:</w:t>
      </w:r>
      <w:r w:rsidRPr="007F4044">
        <w:rPr>
          <w:b/>
          <w:i/>
        </w:rPr>
        <w:t xml:space="preserve"> </w:t>
      </w:r>
      <w:r w:rsidRPr="007F4044">
        <w:t>These will be done by established procedures as in</w:t>
      </w:r>
      <w:del w:id="219" w:author="Dominique Duncan" w:date="2016-03-08T12:14:00Z">
        <w:r w:rsidRPr="007F4044" w:rsidDel="001900D2">
          <w:rPr>
            <w:b/>
            <w:i/>
          </w:rPr>
          <w:delText xml:space="preserve"> </w:delText>
        </w:r>
      </w:del>
      <w:r w:rsidRPr="007F4044">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 </w:instrText>
      </w:r>
      <w:r>
        <w:fldChar w:fldCharType="begin">
          <w:fldData xml:space="preserve">PEVuZE5vdGU+PENpdGU+PEF1dGhvcj5TaHVsdHo8L0F1dGhvcj48WWVhcj4yMDE1PC9ZZWFyPjxS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=
</w:fldData>
        </w:fldChar>
      </w:r>
      <w:r>
        <w:instrText xml:space="preserve"> ADDIN EN.CITE.DATA </w:instrText>
      </w:r>
      <w:r>
        <w:fldChar w:fldCharType="end"/>
      </w:r>
      <w:r w:rsidRPr="007F4044">
        <w:fldChar w:fldCharType="separate"/>
      </w:r>
      <w:hyperlink w:anchor="_ENREF_17" w:tooltip="Casillas-Espinosa, 2015 #31386" w:history="1">
        <w:r w:rsidRPr="007F4044">
          <w:rPr>
            <w:noProof/>
            <w:vertAlign w:val="superscript"/>
          </w:rPr>
          <w:t>17</w:t>
        </w:r>
      </w:hyperlink>
      <w:r w:rsidRPr="007F4044">
        <w:rPr>
          <w:noProof/>
          <w:vertAlign w:val="superscript"/>
        </w:rPr>
        <w:t xml:space="preserve">, </w:t>
      </w:r>
      <w:hyperlink w:anchor="_ENREF_18" w:tooltip="Chudomel, 2015 #6" w:history="1">
        <w:r w:rsidRPr="007F4044">
          <w:rPr>
            <w:noProof/>
            <w:vertAlign w:val="superscript"/>
          </w:rPr>
          <w:t>18</w:t>
        </w:r>
      </w:hyperlink>
      <w:r w:rsidRPr="007F4044">
        <w:rPr>
          <w:noProof/>
          <w:vertAlign w:val="superscript"/>
        </w:rPr>
        <w:t xml:space="preserve">, </w:t>
      </w:r>
      <w:hyperlink w:anchor="_ENREF_32" w:tooltip="Galanopoulou, 2006 #45" w:history="1">
        <w:r w:rsidRPr="007F4044">
          <w:rPr>
            <w:noProof/>
            <w:vertAlign w:val="superscript"/>
          </w:rPr>
          <w:t>32</w:t>
        </w:r>
      </w:hyperlink>
      <w:r w:rsidRPr="007F4044">
        <w:rPr>
          <w:noProof/>
          <w:vertAlign w:val="superscript"/>
        </w:rPr>
        <w:t xml:space="preserve">, </w:t>
      </w:r>
      <w:hyperlink w:anchor="_ENREF_48" w:tooltip="Jequier Gygax, 2014 #17" w:history="1">
        <w:r w:rsidRPr="007F4044">
          <w:rPr>
            <w:noProof/>
            <w:vertAlign w:val="superscript"/>
          </w:rPr>
          <w:t>48</w:t>
        </w:r>
      </w:hyperlink>
      <w:r w:rsidRPr="007F4044">
        <w:rPr>
          <w:noProof/>
          <w:vertAlign w:val="superscript"/>
        </w:rPr>
        <w:t xml:space="preserve">, </w:t>
      </w:r>
      <w:hyperlink w:anchor="_ENREF_93" w:tooltip="Shultz, 2015 #2411" w:history="1">
        <w:r w:rsidRPr="007F4044">
          <w:rPr>
            <w:noProof/>
            <w:vertAlign w:val="superscript"/>
          </w:rPr>
          <w:t>93</w:t>
        </w:r>
      </w:hyperlink>
      <w:r w:rsidRPr="007F4044">
        <w:fldChar w:fldCharType="end"/>
      </w:r>
      <w:r w:rsidRPr="007F4044">
        <w:t>.</w:t>
      </w:r>
    </w:p>
    <w:p w14:paraId="4133AC53" w14:textId="11D3D481" w:rsidR="00FC2B12" w:rsidRPr="007F4044" w:rsidRDefault="00643592" w:rsidP="00FC2B12">
      <w:pPr>
        <w:pStyle w:val="NoSpacing"/>
      </w:pPr>
      <w:r w:rsidRPr="00165489">
        <w:rPr>
          <w:b/>
          <w:i/>
        </w:rPr>
        <w:t>Statistics:</w:t>
      </w:r>
      <w:r w:rsidR="00FC2B12">
        <w:t xml:space="preserve"> Generalized l</w:t>
      </w:r>
      <w:r w:rsidR="00FC2B12" w:rsidRPr="007F4044">
        <w:t xml:space="preserve">inear mixed models accounting for repeated observations from each animal will be used to determine the effects of treatment on % of rats with specific responses (seizure-freedom, seizure frequency, seizure duration, Racine </w:t>
      </w:r>
      <w:r w:rsidR="00FC2B12">
        <w:t xml:space="preserve">scale </w:t>
      </w:r>
      <w:r w:rsidR="00FC2B12" w:rsidRPr="007F4044">
        <w:t xml:space="preserve">score, spike cessation) across the </w:t>
      </w:r>
      <w:proofErr w:type="spellStart"/>
      <w:r w:rsidR="00FC2B12" w:rsidRPr="007F4044">
        <w:t>timepoints</w:t>
      </w:r>
      <w:proofErr w:type="spellEnd"/>
      <w:r w:rsidR="00FC2B12" w:rsidRPr="007F4044">
        <w:t xml:space="preserve"> of assessment. </w:t>
      </w:r>
      <w:r w:rsidR="00FC2B12" w:rsidRPr="007F4044">
        <w:rPr>
          <w:b/>
          <w:i/>
        </w:rPr>
        <w:t xml:space="preserve"> </w:t>
      </w:r>
      <w:r w:rsidR="00FC2B12" w:rsidRPr="007F4044">
        <w:t xml:space="preserve">Effects of treatment on survival will be analyzed with log-rank tests and Cox proportional hazard models to estimate the hazard ratio for the treatment groups compared to the vehicle. Linear mixed models will be used to compare rates of weight gain across groups. </w:t>
      </w:r>
      <w:proofErr w:type="spellStart"/>
      <w:r w:rsidR="00FC2B12" w:rsidRPr="007F4044">
        <w:t>Neuroscores</w:t>
      </w:r>
      <w:proofErr w:type="spellEnd"/>
      <w:r w:rsidR="00FC2B12" w:rsidRPr="007F4044">
        <w:t xml:space="preserve"> will be analyzed by the </w:t>
      </w:r>
      <w:proofErr w:type="spellStart"/>
      <w:r w:rsidR="00FC2B12" w:rsidRPr="007F4044">
        <w:t>Kruskal</w:t>
      </w:r>
      <w:proofErr w:type="spellEnd"/>
      <w:r w:rsidR="00FC2B12" w:rsidRPr="007F4044">
        <w:t xml:space="preserve">-Wallis test. To determine the effect of duration of treatment (6 </w:t>
      </w:r>
      <w:proofErr w:type="spellStart"/>
      <w:r w:rsidR="00FC2B12" w:rsidRPr="007F4044">
        <w:t>vs</w:t>
      </w:r>
      <w:proofErr w:type="spellEnd"/>
      <w:r w:rsidR="00FC2B12" w:rsidRPr="007F4044">
        <w:t xml:space="preserve"> 12 weeks) on % of seizure freedom, a Mantel-</w:t>
      </w:r>
      <w:proofErr w:type="spellStart"/>
      <w:r w:rsidR="00FC2B12" w:rsidRPr="007F4044">
        <w:t>Haenszel</w:t>
      </w:r>
      <w:proofErr w:type="spellEnd"/>
      <w:r w:rsidR="00FC2B12" w:rsidRPr="007F4044">
        <w:t xml:space="preserve"> test will be performed stratified by dose. Histology measures (% area and number of positive cells) will be compared with generalized linear mixed models accounting for repeat measures observations from each rat.</w:t>
      </w:r>
    </w:p>
    <w:p w14:paraId="7666B4C1" w14:textId="159C7C6D" w:rsidR="00FC2B12" w:rsidRPr="007F4044" w:rsidRDefault="00FC2B12" w:rsidP="00FC2B12">
      <w:pPr>
        <w:pStyle w:val="NoSpacing"/>
        <w:rPr>
          <w:b/>
          <w:noProof/>
        </w:rPr>
      </w:pPr>
      <w:r w:rsidRPr="007F4044">
        <w:rPr>
          <w:rStyle w:val="Heading2Char"/>
          <w:i/>
        </w:rPr>
        <w:t>Power Analyses:</w:t>
      </w:r>
      <w:r w:rsidRPr="007F4044">
        <w:rPr>
          <w:rStyle w:val="Heading2Char"/>
        </w:rPr>
        <w:t xml:space="preserve"> </w:t>
      </w:r>
      <w:r w:rsidRPr="007F4044">
        <w:t xml:space="preserve">For the AEG trial, with 121 rats/group, we have 80% power to detect </w:t>
      </w:r>
      <w:r>
        <w:t xml:space="preserve">a 30% </w:t>
      </w:r>
      <w:proofErr w:type="spellStart"/>
      <w:r>
        <w:t>vs</w:t>
      </w:r>
      <w:proofErr w:type="spellEnd"/>
      <w:r>
        <w:t xml:space="preserve"> 15% difference</w:t>
      </w:r>
      <w:r w:rsidRPr="007F4044">
        <w:t xml:space="preserve"> in epilepsy rate at 7months </w:t>
      </w:r>
      <w:r>
        <w:rPr>
          <w:rFonts w:cs="Arial"/>
          <w:color w:val="000000" w:themeColor="text1"/>
        </w:rPr>
        <w:t xml:space="preserve">between vehicle group and the treatment group at </w:t>
      </w:r>
      <w:r w:rsidRPr="00DA6102">
        <w:rPr>
          <w:rFonts w:cs="Arial"/>
          <w:color w:val="000000" w:themeColor="text1"/>
        </w:rPr>
        <w:t xml:space="preserve"> </w:t>
      </w:r>
      <w:r w:rsidRPr="007F4044">
        <w:t>(</w:t>
      </w:r>
      <w:r w:rsidRPr="007F4044">
        <w:t>=0.05, 2-tail).  Epilepsy rate at 12months is 50% and therefore, we will have a 90% power to detect a change from 50% to 25% risk for epilepsy at 12 months, with a sample size of 7</w:t>
      </w:r>
      <w:r>
        <w:t>6</w:t>
      </w:r>
      <w:r w:rsidRPr="007F4044">
        <w:t xml:space="preserve"> rats / group (</w:t>
      </w:r>
      <w:r w:rsidRPr="007F4044">
        <w:t xml:space="preserve">=0.05, 2-tail). </w:t>
      </w:r>
      <w:proofErr w:type="gramStart"/>
      <w:r w:rsidRPr="007F4044">
        <w:t xml:space="preserve">Considering a 25% </w:t>
      </w:r>
      <w:r>
        <w:t>attrition</w:t>
      </w:r>
      <w:proofErr w:type="gramEnd"/>
      <w:r w:rsidRPr="007F4044">
        <w:t xml:space="preserve"> (mortality, </w:t>
      </w:r>
      <w:proofErr w:type="spellStart"/>
      <w:r w:rsidRPr="007F4044">
        <w:t>headmount</w:t>
      </w:r>
      <w:proofErr w:type="spellEnd"/>
      <w:r w:rsidRPr="007F4044">
        <w:t xml:space="preserve"> dislocation) we expect to have sufficient sample size (~90 rats/group) to show this effect at 12 months. In the MRI studies, 121 rats / group will give us 93% power to detect a change from 60% to 80%, using nonlinear calculations; 80% power to detect a change from 60% to 76.5%; and an 89% power to detect a change from 50% to 70%. For </w:t>
      </w:r>
      <w:proofErr w:type="spellStart"/>
      <w:r w:rsidRPr="007F4044">
        <w:t>pHFOs</w:t>
      </w:r>
      <w:proofErr w:type="spellEnd"/>
      <w:r w:rsidRPr="007F4044">
        <w:t xml:space="preserve"> incidence, with 57rats / group, we are 90% powered to detect a reduction in </w:t>
      </w:r>
      <w:proofErr w:type="spellStart"/>
      <w:r w:rsidRPr="007F4044">
        <w:t>pHFOs</w:t>
      </w:r>
      <w:proofErr w:type="spellEnd"/>
      <w:r w:rsidRPr="007F4044">
        <w:t xml:space="preserve"> incidence at 1 week from 58% (as in</w:t>
      </w:r>
      <w:del w:id="220" w:author="Dominique Duncan" w:date="2016-03-08T12:14:00Z">
        <w:r w:rsidRPr="007F4044" w:rsidDel="001900D2">
          <w:delText xml:space="preserve"> </w:delText>
        </w:r>
      </w:del>
      <w:hyperlink w:anchor="_ENREF_15" w:tooltip="Bragin, 2016 #31458" w:history="1">
        <w:r w:rsidRPr="007F4044">
          <w:fldChar w:fldCharType="begin"/>
        </w:r>
        <w:r w:rsidRPr="007F4044">
          <w:instrText xml:space="preserve"> ADDIN EN.CITE &lt;EndNote&gt;&lt;Cite&gt;&lt;Author&gt;Bragin&lt;/Author&gt;&lt;Year&gt;2016&lt;/Year&gt;&lt;RecNum&gt;31458&lt;/RecNum&gt;&lt;DisplayText&gt;&lt;style face="superscript"&gt;15&lt;/style&gt;&lt;/DisplayText&gt;&lt;record&gt;&lt;rec-number&gt;31458&lt;/rec-number&gt;&lt;foreign-keys&gt;&lt;key app="EN" db-id="rar5zfffytxew4epzwdpe9sfd5tsvr02vwst"&gt;31458&lt;/key&gt;&lt;/foreign-keys&gt;&lt;ref-type name="Journal Article"&gt;17&lt;/ref-type&gt;&lt;contributors&gt;&lt;authors&gt;&lt;author&gt;Bragin, A.&lt;/author&gt;&lt;author&gt;Li, L.&lt;/author&gt;&lt;author&gt;Almajano, J.&lt;/author&gt;&lt;author&gt;Alvarado-Rojas, C.&lt;/author&gt;&lt;author&gt;Reid, A.Y.&lt;/author&gt;&lt;author&gt;Staba, R.&lt;/author&gt;&lt;author&gt;Engel, J.Jr&lt;/author&gt;&lt;/authors&gt;&lt;/contributors&gt;&lt;titles&gt;&lt;title&gt;Pathological electrographic changes after experimental traumatic brain injury&lt;/title&gt;&lt;secondary-title&gt;Epilepsia&lt;/secondary-title&gt;&lt;/titles&gt;&lt;periodical&gt;&lt;full-title&gt;Epilepsia&lt;/full-title&gt;&lt;abbr-1&gt;Epilepsia&lt;/abbr-1&gt;&lt;/periodical&gt;&lt;pages&gt;in press&lt;/pages&gt;&lt;dates&gt;&lt;year&gt;2016&lt;/year&gt;&lt;/dates&gt;&lt;urls&gt;&lt;/urls&gt;&lt;/record&gt;&lt;/Cite&gt;&lt;/EndNote&gt;</w:instrText>
        </w:r>
        <w:r w:rsidRPr="007F4044">
          <w:fldChar w:fldCharType="separate"/>
        </w:r>
        <w:r w:rsidRPr="007F4044">
          <w:rPr>
            <w:noProof/>
            <w:vertAlign w:val="superscript"/>
          </w:rPr>
          <w:t>15</w:t>
        </w:r>
        <w:r w:rsidRPr="007F4044">
          <w:fldChar w:fldCharType="end"/>
        </w:r>
      </w:hyperlink>
      <w:r w:rsidRPr="007F4044">
        <w:t>) to 29% (</w:t>
      </w:r>
      <w:r w:rsidRPr="007F4044">
        <w:t xml:space="preserve">=0.05, 2 tail). With an estimated </w:t>
      </w:r>
      <w:proofErr w:type="spellStart"/>
      <w:r w:rsidRPr="007F4044">
        <w:t>rHFOSs</w:t>
      </w:r>
      <w:proofErr w:type="spellEnd"/>
      <w:r w:rsidRPr="007F4044">
        <w:t xml:space="preserve"> frequency of 3.03 ± 0.94 </w:t>
      </w:r>
      <w:proofErr w:type="spellStart"/>
      <w:r w:rsidRPr="007F4044">
        <w:t>rHFOSs</w:t>
      </w:r>
      <w:proofErr w:type="spellEnd"/>
      <w:r w:rsidRPr="007F4044">
        <w:t>/min (</w:t>
      </w:r>
      <w:proofErr w:type="spellStart"/>
      <w:r w:rsidRPr="007F4044">
        <w:t>Staba</w:t>
      </w:r>
      <w:proofErr w:type="spellEnd"/>
      <w:del w:id="221" w:author="Dominique Duncan" w:date="2016-03-08T12:14:00Z">
        <w:r w:rsidRPr="007F4044" w:rsidDel="001900D2">
          <w:delText xml:space="preserve"> R.</w:delText>
        </w:r>
      </w:del>
      <w:r w:rsidRPr="007F4044">
        <w:t xml:space="preserve">, preliminary data) we will need ~9 rats / group to detect a 50% reduction in frequency with a power of 90%, assuming </w:t>
      </w:r>
      <w:proofErr w:type="spellStart"/>
      <w:r w:rsidRPr="007F4044">
        <w:t>rHFOSs</w:t>
      </w:r>
      <w:proofErr w:type="spellEnd"/>
      <w:r w:rsidRPr="007F4044">
        <w:t xml:space="preserve"> are detected in ~58% of rats during the </w:t>
      </w:r>
      <w:r>
        <w:t>1st</w:t>
      </w:r>
      <w:r w:rsidRPr="007F4044">
        <w:t xml:space="preserve"> week. To observe an effect of treatment on the early seizure incidence, we are weakly powered for 50% rate reduction, but reach 90% power to detect early seizure rate reduction from 42% to 11% (i.e. 75% reduction) with 38 rats/group (</w:t>
      </w:r>
      <w:ins w:id="222" w:author="Dominique Duncan" w:date="2016-03-08T12:13:00Z">
        <w:r w:rsidR="008728DC">
          <w:t>a</w:t>
        </w:r>
      </w:ins>
      <w:del w:id="223" w:author="Dominique Duncan" w:date="2016-03-08T12:13:00Z">
        <w:r w:rsidRPr="007F4044" w:rsidDel="008728DC">
          <w:delText></w:delText>
        </w:r>
      </w:del>
      <w:r w:rsidRPr="007F4044">
        <w:t>=0.05, 2-tail). Sample sizes for plasma target measures are based on the following:  (1) sample sizes that have yielded statistically significant findings from previous experiments conducted in our laboratory and in the literature; and (2) power analyses of the dependent measures based on data from ongoing experiments as well as data reported in related literature following the procedures in references</w:t>
      </w:r>
      <w:del w:id="224" w:author="Dominique Duncan" w:date="2016-03-08T12:14:00Z">
        <w:r w:rsidRPr="007F4044" w:rsidDel="001900D2">
          <w:delText xml:space="preserve"> </w:delText>
        </w:r>
      </w:del>
      <w:r w:rsidRPr="007F4044">
        <w:rPr>
          <w:vertAlign w:val="superscript"/>
        </w:rPr>
        <w:fldChar w:fldCharType="begin">
          <w:fldData xml:space="preserve">PEVuZE5vdGU+PENpdGU+PEF1dGhvcj5LZXBwZWw8L0F1dGhvcj48WWVhcj4xOTkxPC9ZZWFyPjxS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==
</w:fldData>
        </w:fldChar>
      </w:r>
      <w:r>
        <w:rPr>
          <w:vertAlign w:val="superscript"/>
        </w:rPr>
        <w:instrText xml:space="preserve"> ADDIN EN.CITE </w:instrText>
      </w:r>
      <w:r>
        <w:rPr>
          <w:vertAlign w:val="superscript"/>
        </w:rPr>
        <w:fldChar w:fldCharType="begin">
          <w:fldData xml:space="preserve">PEVuZE5vdGU+PENpdGU+PEF1dGhvcj5LZXBwZWw8L0F1dGhvcj48WWVhcj4xOTkxPC9ZZWFyPjxS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==
</w:fldData>
        </w:fldChar>
      </w:r>
      <w:r>
        <w:rPr>
          <w:vertAlign w:val="superscript"/>
        </w:rPr>
        <w:instrText xml:space="preserve"> ADDIN EN.CITE.DATA </w:instrText>
      </w:r>
      <w:r>
        <w:rPr>
          <w:vertAlign w:val="superscript"/>
        </w:rPr>
      </w:r>
      <w:r>
        <w:rPr>
          <w:vertAlign w:val="superscript"/>
        </w:rPr>
        <w:fldChar w:fldCharType="end"/>
      </w:r>
      <w:r w:rsidRPr="007F4044">
        <w:rPr>
          <w:vertAlign w:val="superscript"/>
        </w:rPr>
      </w:r>
      <w:r w:rsidRPr="007F4044">
        <w:rPr>
          <w:vertAlign w:val="superscript"/>
        </w:rPr>
        <w:fldChar w:fldCharType="separate"/>
      </w:r>
      <w:hyperlink w:anchor="_ENREF_52" w:tooltip="Keppel, 1991 #31708" w:history="1">
        <w:r>
          <w:rPr>
            <w:noProof/>
            <w:vertAlign w:val="superscript"/>
          </w:rPr>
          <w:t>52</w:t>
        </w:r>
      </w:hyperlink>
      <w:r>
        <w:rPr>
          <w:noProof/>
          <w:vertAlign w:val="superscript"/>
        </w:rPr>
        <w:t xml:space="preserve">, </w:t>
      </w:r>
      <w:hyperlink w:anchor="_ENREF_53" w:tooltip="Keppel, 1992 #31718" w:history="1">
        <w:r>
          <w:rPr>
            <w:noProof/>
            <w:vertAlign w:val="superscript"/>
          </w:rPr>
          <w:t>53</w:t>
        </w:r>
      </w:hyperlink>
      <w:r w:rsidRPr="007F4044">
        <w:rPr>
          <w:vertAlign w:val="superscript"/>
        </w:rPr>
        <w:fldChar w:fldCharType="end"/>
      </w:r>
      <w:r w:rsidRPr="007F4044">
        <w:t xml:space="preserve"> . For proteomics outcomes, n = 8 </w:t>
      </w:r>
      <w:r>
        <w:t>/</w:t>
      </w:r>
      <w:r w:rsidRPr="007F4044">
        <w:t xml:space="preserve"> group will have 80% power to detect differences of 1.5 SDs. These calculations are based on t tests for independent samples with a 5%, 2-sided significance level and effect sizes similar to those observed in previous studies. For histology we will need </w:t>
      </w:r>
      <w:r>
        <w:t>≥</w:t>
      </w:r>
      <w:r w:rsidRPr="007F4044">
        <w:t xml:space="preserve"> 6 rats/group to detect a change from 100 to 80 </w:t>
      </w:r>
      <w:proofErr w:type="spellStart"/>
      <w:r w:rsidRPr="007F4044">
        <w:t>densitometric</w:t>
      </w:r>
      <w:proofErr w:type="spellEnd"/>
      <w:r w:rsidRPr="007F4044">
        <w:t xml:space="preserve"> units with an SD of 12 per region of interest, (power of 80%, </w:t>
      </w:r>
      <w:r w:rsidRPr="007F4044">
        <w:rPr>
          <w:rFonts w:ascii="Symbol" w:hAnsi="Symbol"/>
        </w:rPr>
        <w:t></w:t>
      </w:r>
      <w:r w:rsidRPr="007F4044">
        <w:t>=0.05).</w:t>
      </w:r>
      <w:r w:rsidRPr="007F4044">
        <w:rPr>
          <w:b/>
          <w:noProof/>
        </w:rPr>
        <w:t xml:space="preserve"> </w:t>
      </w:r>
    </w:p>
    <w:tbl>
      <w:tblPr>
        <w:tblStyle w:val="TableGrid"/>
        <w:tblW w:w="0" w:type="auto"/>
        <w:tblLayout w:type="fixed"/>
        <w:tblLook w:val="04A0" w:firstRow="1" w:lastRow="0" w:firstColumn="1" w:lastColumn="0" w:noHBand="0" w:noVBand="1"/>
      </w:tblPr>
      <w:tblGrid>
        <w:gridCol w:w="10908"/>
      </w:tblGrid>
      <w:tr w:rsidR="006B5B47" w:rsidRPr="007F4044" w14:paraId="57BD933C" w14:textId="77777777" w:rsidTr="00510AB6">
        <w:trPr>
          <w:trHeight w:val="2330"/>
        </w:trPr>
        <w:tc>
          <w:tcPr>
            <w:tcW w:w="10908" w:type="dxa"/>
          </w:tcPr>
          <w:p w14:paraId="0862F780" w14:textId="77777777" w:rsidR="006B5B47" w:rsidRPr="007F4044" w:rsidRDefault="006B5B47" w:rsidP="00934FC5">
            <w:pPr>
              <w:jc w:val="both"/>
              <w:rPr>
                <w:rFonts w:ascii="Arial" w:hAnsi="Arial" w:cs="Arial"/>
                <w:color w:val="000000" w:themeColor="text1"/>
                <w:sz w:val="22"/>
                <w:szCs w:val="22"/>
              </w:rPr>
            </w:pPr>
            <w:r w:rsidRPr="006B5B47">
              <w:rPr>
                <w:rFonts w:ascii="Arial" w:hAnsi="Arial" w:cs="Arial"/>
                <w:noProof/>
                <w:color w:val="000000" w:themeColor="text1"/>
                <w:sz w:val="22"/>
                <w:szCs w:val="22"/>
              </w:rPr>
              <w:drawing>
                <wp:inline distT="0" distB="0" distL="0" distR="0" wp14:anchorId="1EC6454F" wp14:editId="375D9961">
                  <wp:extent cx="6804314" cy="20383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 MILESTONES PROJECT 2 030416.tif"/>
                          <pic:cNvPicPr/>
                        </pic:nvPicPr>
                        <pic:blipFill>
                          <a:blip r:embed="rId20">
                            <a:extLst>
                              <a:ext uri="{28A0092B-C50C-407E-A947-70E740481C1C}">
                                <a14:useLocalDpi xmlns:a14="http://schemas.microsoft.com/office/drawing/2010/main" val="0"/>
                              </a:ext>
                            </a:extLst>
                          </a:blip>
                          <a:stretch>
                            <a:fillRect/>
                          </a:stretch>
                        </pic:blipFill>
                        <pic:spPr>
                          <a:xfrm>
                            <a:off x="0" y="0"/>
                            <a:ext cx="6806730" cy="2039074"/>
                          </a:xfrm>
                          <a:prstGeom prst="rect">
                            <a:avLst/>
                          </a:prstGeom>
                        </pic:spPr>
                      </pic:pic>
                    </a:graphicData>
                  </a:graphic>
                </wp:inline>
              </w:drawing>
            </w:r>
          </w:p>
        </w:tc>
      </w:tr>
    </w:tbl>
    <w:p w14:paraId="04627102" w14:textId="0D5F9B68" w:rsidR="00272EEB" w:rsidRDefault="00272EEB" w:rsidP="007F78ED">
      <w:pPr>
        <w:jc w:val="both"/>
        <w:rPr>
          <w:rFonts w:ascii="Arial" w:hAnsi="Arial" w:cs="Arial"/>
          <w:sz w:val="6"/>
          <w:szCs w:val="6"/>
        </w:rPr>
      </w:pPr>
    </w:p>
    <w:tbl>
      <w:tblPr>
        <w:tblStyle w:val="TableGrid"/>
        <w:tblW w:w="0" w:type="auto"/>
        <w:tblLook w:val="04A0" w:firstRow="1" w:lastRow="0" w:firstColumn="1" w:lastColumn="0" w:noHBand="0" w:noVBand="1"/>
      </w:tblPr>
      <w:tblGrid>
        <w:gridCol w:w="10908"/>
      </w:tblGrid>
      <w:tr w:rsidR="006B5B47" w14:paraId="017568E5" w14:textId="77777777" w:rsidTr="006B5B47">
        <w:tc>
          <w:tcPr>
            <w:tcW w:w="10908" w:type="dxa"/>
          </w:tcPr>
          <w:p w14:paraId="6F1E88DD" w14:textId="1045CE2B" w:rsidR="006B5B47" w:rsidRDefault="006B5B47" w:rsidP="007F78ED">
            <w:pPr>
              <w:jc w:val="both"/>
              <w:rPr>
                <w:rFonts w:ascii="Arial" w:hAnsi="Arial" w:cs="Arial"/>
                <w:sz w:val="6"/>
                <w:szCs w:val="6"/>
              </w:rPr>
            </w:pPr>
            <w:r w:rsidRPr="007F4044">
              <w:rPr>
                <w:rFonts w:ascii="Arial" w:hAnsi="Arial" w:cs="Arial"/>
                <w:b/>
                <w:sz w:val="18"/>
                <w:szCs w:val="18"/>
              </w:rPr>
              <w:t>ABBREVIATIONS:</w:t>
            </w:r>
            <w:r w:rsidRPr="007F4044">
              <w:rPr>
                <w:rFonts w:ascii="Arial" w:hAnsi="Arial" w:cs="Arial"/>
                <w:sz w:val="18"/>
                <w:szCs w:val="18"/>
              </w:rPr>
              <w:t xml:space="preserve"> AEG: antiepileptogenesis; AES: </w:t>
            </w:r>
            <w:r w:rsidRPr="007F4044">
              <w:rPr>
                <w:rFonts w:ascii="Arial" w:hAnsi="Arial" w:cs="Arial"/>
                <w:color w:val="000000" w:themeColor="text1"/>
                <w:sz w:val="18"/>
                <w:szCs w:val="18"/>
              </w:rPr>
              <w:t>American Epilepsy Society;</w:t>
            </w:r>
            <w:r w:rsidRPr="007F4044">
              <w:rPr>
                <w:rFonts w:ascii="Arial" w:hAnsi="Arial" w:cs="Arial"/>
                <w:sz w:val="18"/>
                <w:szCs w:val="18"/>
              </w:rPr>
              <w:t xml:space="preserve"> CDE: common data element; DSMB: Data and Safety Monitoring Board; </w:t>
            </w:r>
            <w:r>
              <w:rPr>
                <w:rFonts w:ascii="Arial" w:hAnsi="Arial" w:cs="Arial"/>
                <w:sz w:val="18"/>
                <w:szCs w:val="18"/>
              </w:rPr>
              <w:t xml:space="preserve">FDA: Food and Drug Administration; </w:t>
            </w:r>
            <w:r w:rsidRPr="007F4044">
              <w:rPr>
                <w:rFonts w:ascii="Arial" w:hAnsi="Arial" w:cs="Arial"/>
                <w:sz w:val="18"/>
                <w:szCs w:val="18"/>
              </w:rPr>
              <w:t xml:space="preserve">h-tau: </w:t>
            </w:r>
            <w:proofErr w:type="spellStart"/>
            <w:r w:rsidRPr="007F4044">
              <w:rPr>
                <w:rFonts w:ascii="Arial" w:hAnsi="Arial" w:cs="Arial"/>
                <w:sz w:val="18"/>
                <w:szCs w:val="18"/>
              </w:rPr>
              <w:t>hyperphosphorylated</w:t>
            </w:r>
            <w:proofErr w:type="spellEnd"/>
            <w:r w:rsidRPr="007F4044">
              <w:rPr>
                <w:rFonts w:ascii="Arial" w:hAnsi="Arial" w:cs="Arial"/>
                <w:sz w:val="18"/>
                <w:szCs w:val="18"/>
              </w:rPr>
              <w:t xml:space="preserve"> tau; IAC: Informatics and Analytical Core; IL-1</w:t>
            </w:r>
            <w:r w:rsidRPr="007F4044">
              <w:rPr>
                <w:rFonts w:ascii="Symbol" w:hAnsi="Symbol" w:cs="Arial"/>
                <w:sz w:val="18"/>
                <w:szCs w:val="18"/>
              </w:rPr>
              <w:t></w:t>
            </w:r>
            <w:r w:rsidRPr="007F4044">
              <w:rPr>
                <w:rFonts w:ascii="Arial" w:hAnsi="Arial" w:cs="Arial"/>
                <w:sz w:val="18"/>
                <w:szCs w:val="18"/>
              </w:rPr>
              <w:t>: interleukin-1</w:t>
            </w:r>
            <w:r w:rsidRPr="007F4044">
              <w:rPr>
                <w:rFonts w:ascii="Symbol" w:hAnsi="Symbol" w:cs="Arial"/>
                <w:sz w:val="18"/>
                <w:szCs w:val="18"/>
              </w:rPr>
              <w:t></w:t>
            </w:r>
            <w:r w:rsidRPr="007F4044">
              <w:rPr>
                <w:rFonts w:ascii="Arial" w:hAnsi="Arial" w:cs="Arial"/>
                <w:sz w:val="18"/>
                <w:szCs w:val="18"/>
              </w:rPr>
              <w:t xml:space="preserve">; IL-1ra: IL-1 receptor antagonist; ILAE: </w:t>
            </w:r>
            <w:r w:rsidRPr="007F4044">
              <w:rPr>
                <w:rFonts w:ascii="Arial" w:hAnsi="Arial" w:cs="Arial"/>
                <w:color w:val="000000" w:themeColor="text1"/>
                <w:sz w:val="18"/>
                <w:szCs w:val="18"/>
              </w:rPr>
              <w:t>International League Against Epilepsy; -IR: -</w:t>
            </w:r>
            <w:proofErr w:type="spellStart"/>
            <w:r w:rsidRPr="007F4044">
              <w:rPr>
                <w:rFonts w:ascii="Arial" w:hAnsi="Arial" w:cs="Arial"/>
                <w:color w:val="000000" w:themeColor="text1"/>
                <w:sz w:val="18"/>
                <w:szCs w:val="18"/>
              </w:rPr>
              <w:t>immunoreactivity</w:t>
            </w:r>
            <w:proofErr w:type="spellEnd"/>
            <w:r w:rsidRPr="007F4044">
              <w:rPr>
                <w:rFonts w:ascii="Arial" w:hAnsi="Arial" w:cs="Arial"/>
                <w:color w:val="000000" w:themeColor="text1"/>
                <w:sz w:val="18"/>
                <w:szCs w:val="18"/>
              </w:rPr>
              <w:t xml:space="preserve">; LFPI: Lateral Fluid Percussion Injury; </w:t>
            </w:r>
            <w:proofErr w:type="spellStart"/>
            <w:r w:rsidRPr="007F4044">
              <w:rPr>
                <w:rFonts w:ascii="Arial" w:hAnsi="Arial" w:cs="Arial"/>
                <w:sz w:val="18"/>
                <w:szCs w:val="18"/>
              </w:rPr>
              <w:t>pHFOs</w:t>
            </w:r>
            <w:proofErr w:type="spellEnd"/>
            <w:r w:rsidRPr="007F4044">
              <w:rPr>
                <w:rFonts w:ascii="Arial" w:hAnsi="Arial" w:cs="Arial"/>
                <w:sz w:val="18"/>
                <w:szCs w:val="18"/>
              </w:rPr>
              <w:t xml:space="preserve">: pathologic high frequency oscillations; PK: pharmacokinetics; PD: pharmacodynamics; p-tau: phosphorylated tau; PP2A: Protein phosphatase 2A ; PTE: posttraumatic epilepsy; PTEgenesis: PTE epileptogenesis; </w:t>
            </w:r>
            <w:proofErr w:type="spellStart"/>
            <w:r w:rsidRPr="007F4044">
              <w:rPr>
                <w:rFonts w:ascii="Arial" w:hAnsi="Arial" w:cs="Arial"/>
                <w:sz w:val="18"/>
                <w:szCs w:val="18"/>
              </w:rPr>
              <w:t>rHFOSs</w:t>
            </w:r>
            <w:proofErr w:type="spellEnd"/>
            <w:r w:rsidRPr="007F4044">
              <w:rPr>
                <w:rFonts w:ascii="Arial" w:hAnsi="Arial" w:cs="Arial"/>
                <w:sz w:val="18"/>
                <w:szCs w:val="18"/>
              </w:rPr>
              <w:t>: repetitive HFOs and Spikes; TBI: traumatic brain injury.</w:t>
            </w:r>
          </w:p>
        </w:tc>
      </w:tr>
    </w:tbl>
    <w:p w14:paraId="3193397C" w14:textId="77777777" w:rsidR="006B5B47" w:rsidRPr="006B5B47" w:rsidRDefault="006B5B47" w:rsidP="007F78ED">
      <w:pPr>
        <w:jc w:val="both"/>
        <w:rPr>
          <w:rFonts w:ascii="Arial" w:hAnsi="Arial" w:cs="Arial"/>
          <w:sz w:val="6"/>
          <w:szCs w:val="6"/>
        </w:rPr>
      </w:pPr>
    </w:p>
    <w:sectPr w:rsidR="006B5B47" w:rsidRPr="006B5B47" w:rsidSect="004970A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26C25"/>
    <w:multiLevelType w:val="hybridMultilevel"/>
    <w:tmpl w:val="762CF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2848DE"/>
    <w:multiLevelType w:val="hybridMultilevel"/>
    <w:tmpl w:val="A8F424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D2170F"/>
    <w:multiLevelType w:val="hybridMultilevel"/>
    <w:tmpl w:val="BB5EB3B2"/>
    <w:lvl w:ilvl="0" w:tplc="0A20D1AE">
      <w:start w:val="1"/>
      <w:numFmt w:val="upperLetter"/>
      <w:lvlText w:val="%1."/>
      <w:lvlJc w:val="left"/>
      <w:pPr>
        <w:ind w:left="720" w:hanging="360"/>
      </w:pPr>
      <w:rPr>
        <w:rFonts w:ascii="Arial" w:hAnsi="Arial"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C432A6"/>
    <w:multiLevelType w:val="hybridMultilevel"/>
    <w:tmpl w:val="300499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59F78C5"/>
    <w:multiLevelType w:val="hybridMultilevel"/>
    <w:tmpl w:val="A9B07232"/>
    <w:lvl w:ilvl="0" w:tplc="015222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904628"/>
    <w:multiLevelType w:val="multilevel"/>
    <w:tmpl w:val="30049978"/>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AEF21F1"/>
    <w:multiLevelType w:val="hybridMultilevel"/>
    <w:tmpl w:val="6F3E3B16"/>
    <w:lvl w:ilvl="0" w:tplc="13C010BC">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7CE594A"/>
    <w:multiLevelType w:val="hybridMultilevel"/>
    <w:tmpl w:val="288E4FEE"/>
    <w:lvl w:ilvl="0" w:tplc="DA2432E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5"/>
  </w:num>
  <w:num w:numId="4">
    <w:abstractNumId w:val="2"/>
  </w:num>
  <w:num w:numId="5">
    <w:abstractNumId w:val="1"/>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revisionView w:markup="0"/>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0A5"/>
    <w:rsid w:val="0000092D"/>
    <w:rsid w:val="00002BD9"/>
    <w:rsid w:val="00004049"/>
    <w:rsid w:val="000050C3"/>
    <w:rsid w:val="00005F4B"/>
    <w:rsid w:val="00011F2F"/>
    <w:rsid w:val="0001354F"/>
    <w:rsid w:val="00015D7F"/>
    <w:rsid w:val="0002097B"/>
    <w:rsid w:val="00020C81"/>
    <w:rsid w:val="00020E7B"/>
    <w:rsid w:val="000236D7"/>
    <w:rsid w:val="0002469E"/>
    <w:rsid w:val="0002516F"/>
    <w:rsid w:val="0002675A"/>
    <w:rsid w:val="00027473"/>
    <w:rsid w:val="00027CD4"/>
    <w:rsid w:val="0003071F"/>
    <w:rsid w:val="00032787"/>
    <w:rsid w:val="00033AC6"/>
    <w:rsid w:val="00036213"/>
    <w:rsid w:val="00041258"/>
    <w:rsid w:val="00043684"/>
    <w:rsid w:val="00046291"/>
    <w:rsid w:val="00046D1D"/>
    <w:rsid w:val="00052416"/>
    <w:rsid w:val="00055F4D"/>
    <w:rsid w:val="0005684B"/>
    <w:rsid w:val="0006038F"/>
    <w:rsid w:val="00061445"/>
    <w:rsid w:val="00062E6A"/>
    <w:rsid w:val="00064142"/>
    <w:rsid w:val="00070D06"/>
    <w:rsid w:val="00072D24"/>
    <w:rsid w:val="00073E61"/>
    <w:rsid w:val="00074703"/>
    <w:rsid w:val="0007585B"/>
    <w:rsid w:val="00076E96"/>
    <w:rsid w:val="000800F0"/>
    <w:rsid w:val="00083D1E"/>
    <w:rsid w:val="00083D39"/>
    <w:rsid w:val="00084691"/>
    <w:rsid w:val="00090F75"/>
    <w:rsid w:val="00091D46"/>
    <w:rsid w:val="00095DD3"/>
    <w:rsid w:val="00096494"/>
    <w:rsid w:val="000A0B79"/>
    <w:rsid w:val="000A435A"/>
    <w:rsid w:val="000A7501"/>
    <w:rsid w:val="000B2AB2"/>
    <w:rsid w:val="000B4621"/>
    <w:rsid w:val="000B562F"/>
    <w:rsid w:val="000C1415"/>
    <w:rsid w:val="000C1D15"/>
    <w:rsid w:val="000C2B5D"/>
    <w:rsid w:val="000C4E06"/>
    <w:rsid w:val="000C7619"/>
    <w:rsid w:val="000D0EF2"/>
    <w:rsid w:val="000D1B57"/>
    <w:rsid w:val="000D1D44"/>
    <w:rsid w:val="000D2696"/>
    <w:rsid w:val="000D4466"/>
    <w:rsid w:val="000D69DC"/>
    <w:rsid w:val="000D729A"/>
    <w:rsid w:val="000D7725"/>
    <w:rsid w:val="000E233F"/>
    <w:rsid w:val="000E4C01"/>
    <w:rsid w:val="000E4C19"/>
    <w:rsid w:val="000E4CFE"/>
    <w:rsid w:val="000F1700"/>
    <w:rsid w:val="000F400A"/>
    <w:rsid w:val="000F4131"/>
    <w:rsid w:val="000F4B71"/>
    <w:rsid w:val="000F4EB8"/>
    <w:rsid w:val="000F6C77"/>
    <w:rsid w:val="000F763E"/>
    <w:rsid w:val="00100493"/>
    <w:rsid w:val="00101F89"/>
    <w:rsid w:val="00113924"/>
    <w:rsid w:val="00115D20"/>
    <w:rsid w:val="00116B35"/>
    <w:rsid w:val="00117469"/>
    <w:rsid w:val="0011778D"/>
    <w:rsid w:val="001216BF"/>
    <w:rsid w:val="00124258"/>
    <w:rsid w:val="001255EB"/>
    <w:rsid w:val="001345E4"/>
    <w:rsid w:val="00135B3B"/>
    <w:rsid w:val="001409BA"/>
    <w:rsid w:val="00140A5D"/>
    <w:rsid w:val="001432A3"/>
    <w:rsid w:val="00145B8C"/>
    <w:rsid w:val="00145F30"/>
    <w:rsid w:val="00146F9E"/>
    <w:rsid w:val="00151623"/>
    <w:rsid w:val="00152585"/>
    <w:rsid w:val="0015335B"/>
    <w:rsid w:val="00154CBE"/>
    <w:rsid w:val="00157D45"/>
    <w:rsid w:val="0016475E"/>
    <w:rsid w:val="00165489"/>
    <w:rsid w:val="001666E9"/>
    <w:rsid w:val="00166A43"/>
    <w:rsid w:val="00172816"/>
    <w:rsid w:val="00177AAD"/>
    <w:rsid w:val="001839AF"/>
    <w:rsid w:val="001900D2"/>
    <w:rsid w:val="001914E3"/>
    <w:rsid w:val="00194727"/>
    <w:rsid w:val="001A45AD"/>
    <w:rsid w:val="001A4F32"/>
    <w:rsid w:val="001A58D9"/>
    <w:rsid w:val="001A5CFD"/>
    <w:rsid w:val="001A5D8B"/>
    <w:rsid w:val="001A6BBD"/>
    <w:rsid w:val="001A7300"/>
    <w:rsid w:val="001B2C13"/>
    <w:rsid w:val="001B44B9"/>
    <w:rsid w:val="001B5481"/>
    <w:rsid w:val="001C0BE9"/>
    <w:rsid w:val="001C1E0E"/>
    <w:rsid w:val="001C1E44"/>
    <w:rsid w:val="001C3649"/>
    <w:rsid w:val="001C41E7"/>
    <w:rsid w:val="001C56A7"/>
    <w:rsid w:val="001C6EB7"/>
    <w:rsid w:val="001C742F"/>
    <w:rsid w:val="001D025A"/>
    <w:rsid w:val="001D0F7A"/>
    <w:rsid w:val="001D1CB7"/>
    <w:rsid w:val="001D6B83"/>
    <w:rsid w:val="001D7B61"/>
    <w:rsid w:val="001E0283"/>
    <w:rsid w:val="001F3C53"/>
    <w:rsid w:val="001F6D9C"/>
    <w:rsid w:val="00202FF7"/>
    <w:rsid w:val="00211546"/>
    <w:rsid w:val="00213541"/>
    <w:rsid w:val="00214AA3"/>
    <w:rsid w:val="00214ACE"/>
    <w:rsid w:val="00214C05"/>
    <w:rsid w:val="002207FA"/>
    <w:rsid w:val="002213FB"/>
    <w:rsid w:val="0022231A"/>
    <w:rsid w:val="00222579"/>
    <w:rsid w:val="00223CE5"/>
    <w:rsid w:val="00224B8A"/>
    <w:rsid w:val="00226805"/>
    <w:rsid w:val="00227C63"/>
    <w:rsid w:val="00242501"/>
    <w:rsid w:val="00243535"/>
    <w:rsid w:val="00252B84"/>
    <w:rsid w:val="00254B0D"/>
    <w:rsid w:val="0026088D"/>
    <w:rsid w:val="002654B2"/>
    <w:rsid w:val="00266B9A"/>
    <w:rsid w:val="00271EA4"/>
    <w:rsid w:val="002727BF"/>
    <w:rsid w:val="00272BEE"/>
    <w:rsid w:val="00272D27"/>
    <w:rsid w:val="00272EEB"/>
    <w:rsid w:val="002734D6"/>
    <w:rsid w:val="002749F3"/>
    <w:rsid w:val="0027526C"/>
    <w:rsid w:val="002762A5"/>
    <w:rsid w:val="00280AE6"/>
    <w:rsid w:val="00281A46"/>
    <w:rsid w:val="00284ED7"/>
    <w:rsid w:val="00285B56"/>
    <w:rsid w:val="00287CAD"/>
    <w:rsid w:val="002905A7"/>
    <w:rsid w:val="00294CAE"/>
    <w:rsid w:val="00297322"/>
    <w:rsid w:val="00297D4A"/>
    <w:rsid w:val="002A1BCF"/>
    <w:rsid w:val="002A284B"/>
    <w:rsid w:val="002A2A2D"/>
    <w:rsid w:val="002A503B"/>
    <w:rsid w:val="002A5F89"/>
    <w:rsid w:val="002B044F"/>
    <w:rsid w:val="002B04B2"/>
    <w:rsid w:val="002B0C01"/>
    <w:rsid w:val="002B114D"/>
    <w:rsid w:val="002B12EC"/>
    <w:rsid w:val="002B1746"/>
    <w:rsid w:val="002B1C67"/>
    <w:rsid w:val="002B66D8"/>
    <w:rsid w:val="002B7A3A"/>
    <w:rsid w:val="002C0472"/>
    <w:rsid w:val="002C3D37"/>
    <w:rsid w:val="002C56FC"/>
    <w:rsid w:val="002C6D05"/>
    <w:rsid w:val="002D012C"/>
    <w:rsid w:val="002D0C64"/>
    <w:rsid w:val="002D0F4D"/>
    <w:rsid w:val="002D4379"/>
    <w:rsid w:val="002D718D"/>
    <w:rsid w:val="002D7C5E"/>
    <w:rsid w:val="002E25D5"/>
    <w:rsid w:val="002E5975"/>
    <w:rsid w:val="002F5997"/>
    <w:rsid w:val="0030076A"/>
    <w:rsid w:val="00306D0B"/>
    <w:rsid w:val="00310ADA"/>
    <w:rsid w:val="00311888"/>
    <w:rsid w:val="00313C6E"/>
    <w:rsid w:val="003141FF"/>
    <w:rsid w:val="0031430B"/>
    <w:rsid w:val="00326A9C"/>
    <w:rsid w:val="00330EE9"/>
    <w:rsid w:val="00332999"/>
    <w:rsid w:val="00332A05"/>
    <w:rsid w:val="00333FA9"/>
    <w:rsid w:val="003349F3"/>
    <w:rsid w:val="00334E00"/>
    <w:rsid w:val="00340773"/>
    <w:rsid w:val="00340F82"/>
    <w:rsid w:val="00342741"/>
    <w:rsid w:val="00343336"/>
    <w:rsid w:val="00345CA8"/>
    <w:rsid w:val="00345D44"/>
    <w:rsid w:val="003470DA"/>
    <w:rsid w:val="00350B5F"/>
    <w:rsid w:val="0035306B"/>
    <w:rsid w:val="003533B1"/>
    <w:rsid w:val="00353A8F"/>
    <w:rsid w:val="0035661C"/>
    <w:rsid w:val="003605AA"/>
    <w:rsid w:val="003607A9"/>
    <w:rsid w:val="003627DA"/>
    <w:rsid w:val="003641F3"/>
    <w:rsid w:val="00370BD6"/>
    <w:rsid w:val="003716B2"/>
    <w:rsid w:val="0037175C"/>
    <w:rsid w:val="00373FBF"/>
    <w:rsid w:val="00375636"/>
    <w:rsid w:val="00375DDD"/>
    <w:rsid w:val="003773C6"/>
    <w:rsid w:val="0038194A"/>
    <w:rsid w:val="00384123"/>
    <w:rsid w:val="00384534"/>
    <w:rsid w:val="00384E8C"/>
    <w:rsid w:val="0038745F"/>
    <w:rsid w:val="00387E9D"/>
    <w:rsid w:val="00393764"/>
    <w:rsid w:val="003943F5"/>
    <w:rsid w:val="00396206"/>
    <w:rsid w:val="003A15AA"/>
    <w:rsid w:val="003A192D"/>
    <w:rsid w:val="003A1AD7"/>
    <w:rsid w:val="003A7404"/>
    <w:rsid w:val="003A7C5E"/>
    <w:rsid w:val="003B0C3B"/>
    <w:rsid w:val="003B12CF"/>
    <w:rsid w:val="003B1E43"/>
    <w:rsid w:val="003B2FF0"/>
    <w:rsid w:val="003B4530"/>
    <w:rsid w:val="003B529D"/>
    <w:rsid w:val="003B5B2B"/>
    <w:rsid w:val="003B7578"/>
    <w:rsid w:val="003C1509"/>
    <w:rsid w:val="003C16F9"/>
    <w:rsid w:val="003C33AB"/>
    <w:rsid w:val="003C3B27"/>
    <w:rsid w:val="003C3BF4"/>
    <w:rsid w:val="003C4ADC"/>
    <w:rsid w:val="003C50F6"/>
    <w:rsid w:val="003C514E"/>
    <w:rsid w:val="003C74B5"/>
    <w:rsid w:val="003D0970"/>
    <w:rsid w:val="003D0FF3"/>
    <w:rsid w:val="003E07B9"/>
    <w:rsid w:val="003E1035"/>
    <w:rsid w:val="003E4E1E"/>
    <w:rsid w:val="003F0202"/>
    <w:rsid w:val="003F0F40"/>
    <w:rsid w:val="003F130A"/>
    <w:rsid w:val="003F387D"/>
    <w:rsid w:val="003F5020"/>
    <w:rsid w:val="003F7821"/>
    <w:rsid w:val="0040236F"/>
    <w:rsid w:val="0040425E"/>
    <w:rsid w:val="00405B28"/>
    <w:rsid w:val="004065B7"/>
    <w:rsid w:val="0040710C"/>
    <w:rsid w:val="004076EB"/>
    <w:rsid w:val="004115DC"/>
    <w:rsid w:val="00415B92"/>
    <w:rsid w:val="0041689F"/>
    <w:rsid w:val="00417F76"/>
    <w:rsid w:val="00421CD8"/>
    <w:rsid w:val="00422E1C"/>
    <w:rsid w:val="004251E9"/>
    <w:rsid w:val="0042572E"/>
    <w:rsid w:val="00427894"/>
    <w:rsid w:val="00430812"/>
    <w:rsid w:val="00430DF5"/>
    <w:rsid w:val="00431201"/>
    <w:rsid w:val="00431E21"/>
    <w:rsid w:val="004327DC"/>
    <w:rsid w:val="00435255"/>
    <w:rsid w:val="00435C02"/>
    <w:rsid w:val="00442551"/>
    <w:rsid w:val="00443A74"/>
    <w:rsid w:val="00445E95"/>
    <w:rsid w:val="00450C58"/>
    <w:rsid w:val="00450E4E"/>
    <w:rsid w:val="004529B0"/>
    <w:rsid w:val="004537E4"/>
    <w:rsid w:val="0045386C"/>
    <w:rsid w:val="004560E1"/>
    <w:rsid w:val="00456F4F"/>
    <w:rsid w:val="00462192"/>
    <w:rsid w:val="00462E4A"/>
    <w:rsid w:val="004636D4"/>
    <w:rsid w:val="00471427"/>
    <w:rsid w:val="00476FB9"/>
    <w:rsid w:val="004821FA"/>
    <w:rsid w:val="0048321C"/>
    <w:rsid w:val="00486F60"/>
    <w:rsid w:val="0048712F"/>
    <w:rsid w:val="004928A8"/>
    <w:rsid w:val="00492CD0"/>
    <w:rsid w:val="004970A5"/>
    <w:rsid w:val="00497777"/>
    <w:rsid w:val="004A055E"/>
    <w:rsid w:val="004A080C"/>
    <w:rsid w:val="004A293C"/>
    <w:rsid w:val="004A554B"/>
    <w:rsid w:val="004A64BE"/>
    <w:rsid w:val="004B10EE"/>
    <w:rsid w:val="004B1B57"/>
    <w:rsid w:val="004B21CE"/>
    <w:rsid w:val="004B2BD6"/>
    <w:rsid w:val="004B4871"/>
    <w:rsid w:val="004B57C4"/>
    <w:rsid w:val="004B7478"/>
    <w:rsid w:val="004B7722"/>
    <w:rsid w:val="004C1BBA"/>
    <w:rsid w:val="004C243F"/>
    <w:rsid w:val="004C35E6"/>
    <w:rsid w:val="004C491C"/>
    <w:rsid w:val="004C5E6A"/>
    <w:rsid w:val="004C7418"/>
    <w:rsid w:val="004D0CFF"/>
    <w:rsid w:val="004D18D5"/>
    <w:rsid w:val="004D2E34"/>
    <w:rsid w:val="004D6720"/>
    <w:rsid w:val="004E002D"/>
    <w:rsid w:val="004E16EC"/>
    <w:rsid w:val="004E69C9"/>
    <w:rsid w:val="004F7125"/>
    <w:rsid w:val="004F7730"/>
    <w:rsid w:val="00501E6F"/>
    <w:rsid w:val="005023F6"/>
    <w:rsid w:val="00506BFC"/>
    <w:rsid w:val="00506EF7"/>
    <w:rsid w:val="005072BE"/>
    <w:rsid w:val="0051212F"/>
    <w:rsid w:val="005136FA"/>
    <w:rsid w:val="005147A8"/>
    <w:rsid w:val="00514E11"/>
    <w:rsid w:val="00515BB8"/>
    <w:rsid w:val="0051617A"/>
    <w:rsid w:val="005161E1"/>
    <w:rsid w:val="005174AD"/>
    <w:rsid w:val="00524221"/>
    <w:rsid w:val="00525210"/>
    <w:rsid w:val="0053016A"/>
    <w:rsid w:val="00531F8E"/>
    <w:rsid w:val="00533234"/>
    <w:rsid w:val="005371BF"/>
    <w:rsid w:val="005379FF"/>
    <w:rsid w:val="00537B42"/>
    <w:rsid w:val="00542E8D"/>
    <w:rsid w:val="00544CB4"/>
    <w:rsid w:val="00546BF4"/>
    <w:rsid w:val="00547FD2"/>
    <w:rsid w:val="00551A34"/>
    <w:rsid w:val="005528A5"/>
    <w:rsid w:val="00554994"/>
    <w:rsid w:val="00560E6E"/>
    <w:rsid w:val="005615F5"/>
    <w:rsid w:val="00562B80"/>
    <w:rsid w:val="00567F3A"/>
    <w:rsid w:val="00570DBD"/>
    <w:rsid w:val="00571B82"/>
    <w:rsid w:val="00573EDF"/>
    <w:rsid w:val="005776E4"/>
    <w:rsid w:val="0058205A"/>
    <w:rsid w:val="00582081"/>
    <w:rsid w:val="0058601A"/>
    <w:rsid w:val="0059275A"/>
    <w:rsid w:val="005929A3"/>
    <w:rsid w:val="005959E7"/>
    <w:rsid w:val="0059647B"/>
    <w:rsid w:val="005A0A2F"/>
    <w:rsid w:val="005A16C9"/>
    <w:rsid w:val="005A2035"/>
    <w:rsid w:val="005A589D"/>
    <w:rsid w:val="005A5938"/>
    <w:rsid w:val="005B342E"/>
    <w:rsid w:val="005B458F"/>
    <w:rsid w:val="005B5363"/>
    <w:rsid w:val="005B74FD"/>
    <w:rsid w:val="005C0693"/>
    <w:rsid w:val="005C0F90"/>
    <w:rsid w:val="005C686F"/>
    <w:rsid w:val="005C7349"/>
    <w:rsid w:val="005D14E3"/>
    <w:rsid w:val="005D3132"/>
    <w:rsid w:val="005D337E"/>
    <w:rsid w:val="005D4679"/>
    <w:rsid w:val="005D47E5"/>
    <w:rsid w:val="005D584A"/>
    <w:rsid w:val="005E0E17"/>
    <w:rsid w:val="005E1019"/>
    <w:rsid w:val="005E10ED"/>
    <w:rsid w:val="005E46D4"/>
    <w:rsid w:val="005F2453"/>
    <w:rsid w:val="005F5E19"/>
    <w:rsid w:val="005F6193"/>
    <w:rsid w:val="005F7CB4"/>
    <w:rsid w:val="005F7FCC"/>
    <w:rsid w:val="006000F5"/>
    <w:rsid w:val="0060078E"/>
    <w:rsid w:val="00600B64"/>
    <w:rsid w:val="00600EAF"/>
    <w:rsid w:val="00601705"/>
    <w:rsid w:val="00604D3D"/>
    <w:rsid w:val="00607F55"/>
    <w:rsid w:val="00610D68"/>
    <w:rsid w:val="006121C3"/>
    <w:rsid w:val="00613DE3"/>
    <w:rsid w:val="0061463B"/>
    <w:rsid w:val="00614B5A"/>
    <w:rsid w:val="00615C7B"/>
    <w:rsid w:val="00620107"/>
    <w:rsid w:val="006205F0"/>
    <w:rsid w:val="00620FB2"/>
    <w:rsid w:val="006223A0"/>
    <w:rsid w:val="0062473E"/>
    <w:rsid w:val="00624B9A"/>
    <w:rsid w:val="0062535C"/>
    <w:rsid w:val="00632E9D"/>
    <w:rsid w:val="006376F1"/>
    <w:rsid w:val="00637F4C"/>
    <w:rsid w:val="00643592"/>
    <w:rsid w:val="006449DA"/>
    <w:rsid w:val="00646F7C"/>
    <w:rsid w:val="00652AAB"/>
    <w:rsid w:val="00655357"/>
    <w:rsid w:val="00656212"/>
    <w:rsid w:val="006600C7"/>
    <w:rsid w:val="006620AE"/>
    <w:rsid w:val="00664179"/>
    <w:rsid w:val="006649D9"/>
    <w:rsid w:val="00665B39"/>
    <w:rsid w:val="00665BC9"/>
    <w:rsid w:val="00670424"/>
    <w:rsid w:val="0067304F"/>
    <w:rsid w:val="0067429A"/>
    <w:rsid w:val="00676DAC"/>
    <w:rsid w:val="006771EC"/>
    <w:rsid w:val="006777AE"/>
    <w:rsid w:val="00677A1B"/>
    <w:rsid w:val="00677E24"/>
    <w:rsid w:val="006815BB"/>
    <w:rsid w:val="00682360"/>
    <w:rsid w:val="006861FA"/>
    <w:rsid w:val="0068772C"/>
    <w:rsid w:val="00687733"/>
    <w:rsid w:val="00692751"/>
    <w:rsid w:val="006943BB"/>
    <w:rsid w:val="00694DA7"/>
    <w:rsid w:val="006A3C83"/>
    <w:rsid w:val="006A7304"/>
    <w:rsid w:val="006A75B2"/>
    <w:rsid w:val="006B0F60"/>
    <w:rsid w:val="006B3513"/>
    <w:rsid w:val="006B5284"/>
    <w:rsid w:val="006B5B47"/>
    <w:rsid w:val="006B5D78"/>
    <w:rsid w:val="006C1411"/>
    <w:rsid w:val="006C345C"/>
    <w:rsid w:val="006C3A25"/>
    <w:rsid w:val="006D0AFE"/>
    <w:rsid w:val="006D1819"/>
    <w:rsid w:val="006D2907"/>
    <w:rsid w:val="006D3165"/>
    <w:rsid w:val="006D37DF"/>
    <w:rsid w:val="006D5599"/>
    <w:rsid w:val="006D631B"/>
    <w:rsid w:val="006E1961"/>
    <w:rsid w:val="006E5B88"/>
    <w:rsid w:val="006F10BB"/>
    <w:rsid w:val="006F53E3"/>
    <w:rsid w:val="00702783"/>
    <w:rsid w:val="00703190"/>
    <w:rsid w:val="0070354C"/>
    <w:rsid w:val="00705E92"/>
    <w:rsid w:val="0071099D"/>
    <w:rsid w:val="007123CF"/>
    <w:rsid w:val="007168C1"/>
    <w:rsid w:val="00722EE9"/>
    <w:rsid w:val="00724FB0"/>
    <w:rsid w:val="00726F24"/>
    <w:rsid w:val="00727AED"/>
    <w:rsid w:val="00731D4F"/>
    <w:rsid w:val="007364FF"/>
    <w:rsid w:val="007368E8"/>
    <w:rsid w:val="00740D2E"/>
    <w:rsid w:val="0074230A"/>
    <w:rsid w:val="007441AD"/>
    <w:rsid w:val="007451BB"/>
    <w:rsid w:val="00745AEC"/>
    <w:rsid w:val="00746622"/>
    <w:rsid w:val="00751420"/>
    <w:rsid w:val="007522B8"/>
    <w:rsid w:val="0075416E"/>
    <w:rsid w:val="007545C2"/>
    <w:rsid w:val="00756278"/>
    <w:rsid w:val="00756C1B"/>
    <w:rsid w:val="00761AF6"/>
    <w:rsid w:val="007625B5"/>
    <w:rsid w:val="00762803"/>
    <w:rsid w:val="00763393"/>
    <w:rsid w:val="00766898"/>
    <w:rsid w:val="00767A76"/>
    <w:rsid w:val="00767A92"/>
    <w:rsid w:val="0077309E"/>
    <w:rsid w:val="00773758"/>
    <w:rsid w:val="00773C76"/>
    <w:rsid w:val="007746B0"/>
    <w:rsid w:val="007776B4"/>
    <w:rsid w:val="007802B4"/>
    <w:rsid w:val="00783927"/>
    <w:rsid w:val="00785507"/>
    <w:rsid w:val="00790625"/>
    <w:rsid w:val="007937B0"/>
    <w:rsid w:val="007940D5"/>
    <w:rsid w:val="00794373"/>
    <w:rsid w:val="00794395"/>
    <w:rsid w:val="0079510D"/>
    <w:rsid w:val="007954A3"/>
    <w:rsid w:val="0079559C"/>
    <w:rsid w:val="007A3EE2"/>
    <w:rsid w:val="007A7317"/>
    <w:rsid w:val="007B54B1"/>
    <w:rsid w:val="007B75E0"/>
    <w:rsid w:val="007C12AF"/>
    <w:rsid w:val="007D08F6"/>
    <w:rsid w:val="007D1485"/>
    <w:rsid w:val="007D429D"/>
    <w:rsid w:val="007D63AF"/>
    <w:rsid w:val="007E06C5"/>
    <w:rsid w:val="007E1C8F"/>
    <w:rsid w:val="007F0B44"/>
    <w:rsid w:val="007F4044"/>
    <w:rsid w:val="007F4B92"/>
    <w:rsid w:val="007F78ED"/>
    <w:rsid w:val="008013B3"/>
    <w:rsid w:val="00803BC4"/>
    <w:rsid w:val="00803FA1"/>
    <w:rsid w:val="008059C4"/>
    <w:rsid w:val="00811A1B"/>
    <w:rsid w:val="00811F83"/>
    <w:rsid w:val="00812679"/>
    <w:rsid w:val="00825508"/>
    <w:rsid w:val="00830237"/>
    <w:rsid w:val="00834498"/>
    <w:rsid w:val="00834758"/>
    <w:rsid w:val="00834D1E"/>
    <w:rsid w:val="008379D0"/>
    <w:rsid w:val="008402EF"/>
    <w:rsid w:val="008435C9"/>
    <w:rsid w:val="00843986"/>
    <w:rsid w:val="0084498A"/>
    <w:rsid w:val="00851398"/>
    <w:rsid w:val="008543C1"/>
    <w:rsid w:val="00856332"/>
    <w:rsid w:val="00857350"/>
    <w:rsid w:val="0086108A"/>
    <w:rsid w:val="008611E0"/>
    <w:rsid w:val="00861FA1"/>
    <w:rsid w:val="00866175"/>
    <w:rsid w:val="008667C5"/>
    <w:rsid w:val="00872273"/>
    <w:rsid w:val="008728DC"/>
    <w:rsid w:val="00874D71"/>
    <w:rsid w:val="0088350E"/>
    <w:rsid w:val="00885D20"/>
    <w:rsid w:val="00892AA7"/>
    <w:rsid w:val="00893D14"/>
    <w:rsid w:val="0089524D"/>
    <w:rsid w:val="00896087"/>
    <w:rsid w:val="008A3927"/>
    <w:rsid w:val="008A4EF5"/>
    <w:rsid w:val="008B2E51"/>
    <w:rsid w:val="008B35BA"/>
    <w:rsid w:val="008B4D2B"/>
    <w:rsid w:val="008B52E6"/>
    <w:rsid w:val="008C2912"/>
    <w:rsid w:val="008C65E3"/>
    <w:rsid w:val="008D419A"/>
    <w:rsid w:val="008D6C88"/>
    <w:rsid w:val="008E498A"/>
    <w:rsid w:val="008E4A31"/>
    <w:rsid w:val="008E4C30"/>
    <w:rsid w:val="008E6B64"/>
    <w:rsid w:val="008F0AF9"/>
    <w:rsid w:val="008F0B2C"/>
    <w:rsid w:val="008F0C76"/>
    <w:rsid w:val="008F18C3"/>
    <w:rsid w:val="008F4963"/>
    <w:rsid w:val="008F4FD5"/>
    <w:rsid w:val="008F63AB"/>
    <w:rsid w:val="008F7244"/>
    <w:rsid w:val="008F7A7B"/>
    <w:rsid w:val="00901157"/>
    <w:rsid w:val="00902201"/>
    <w:rsid w:val="00903C5E"/>
    <w:rsid w:val="00903C87"/>
    <w:rsid w:val="00905426"/>
    <w:rsid w:val="009059F4"/>
    <w:rsid w:val="00910F87"/>
    <w:rsid w:val="00911565"/>
    <w:rsid w:val="00913F64"/>
    <w:rsid w:val="00930864"/>
    <w:rsid w:val="0093399C"/>
    <w:rsid w:val="00934FC5"/>
    <w:rsid w:val="0094049B"/>
    <w:rsid w:val="00942FB7"/>
    <w:rsid w:val="009444BF"/>
    <w:rsid w:val="009469CE"/>
    <w:rsid w:val="00946C84"/>
    <w:rsid w:val="0095137C"/>
    <w:rsid w:val="00951D14"/>
    <w:rsid w:val="00952427"/>
    <w:rsid w:val="0096067E"/>
    <w:rsid w:val="00961D80"/>
    <w:rsid w:val="0096411C"/>
    <w:rsid w:val="00973D85"/>
    <w:rsid w:val="00977410"/>
    <w:rsid w:val="00977F86"/>
    <w:rsid w:val="0098025A"/>
    <w:rsid w:val="00983C5D"/>
    <w:rsid w:val="00983EE9"/>
    <w:rsid w:val="009844E3"/>
    <w:rsid w:val="009852C7"/>
    <w:rsid w:val="00986123"/>
    <w:rsid w:val="00990EB4"/>
    <w:rsid w:val="00990FAA"/>
    <w:rsid w:val="00990FE1"/>
    <w:rsid w:val="0099124C"/>
    <w:rsid w:val="00992C4C"/>
    <w:rsid w:val="0099449E"/>
    <w:rsid w:val="00995806"/>
    <w:rsid w:val="00995D56"/>
    <w:rsid w:val="009A0A68"/>
    <w:rsid w:val="009A1607"/>
    <w:rsid w:val="009A1937"/>
    <w:rsid w:val="009A381A"/>
    <w:rsid w:val="009A64AA"/>
    <w:rsid w:val="009B15ED"/>
    <w:rsid w:val="009B2ACD"/>
    <w:rsid w:val="009B446D"/>
    <w:rsid w:val="009B504F"/>
    <w:rsid w:val="009B5276"/>
    <w:rsid w:val="009B7090"/>
    <w:rsid w:val="009B79C3"/>
    <w:rsid w:val="009B7D19"/>
    <w:rsid w:val="009C168E"/>
    <w:rsid w:val="009C1C58"/>
    <w:rsid w:val="009C1D70"/>
    <w:rsid w:val="009C1F8B"/>
    <w:rsid w:val="009C361E"/>
    <w:rsid w:val="009C38A0"/>
    <w:rsid w:val="009C6CB2"/>
    <w:rsid w:val="009C7596"/>
    <w:rsid w:val="009D2270"/>
    <w:rsid w:val="009D2FAB"/>
    <w:rsid w:val="009E1791"/>
    <w:rsid w:val="009E1F7D"/>
    <w:rsid w:val="009E7AB5"/>
    <w:rsid w:val="009F1B03"/>
    <w:rsid w:val="009F3271"/>
    <w:rsid w:val="009F5136"/>
    <w:rsid w:val="00A01048"/>
    <w:rsid w:val="00A0314A"/>
    <w:rsid w:val="00A04B9E"/>
    <w:rsid w:val="00A057C5"/>
    <w:rsid w:val="00A05D9D"/>
    <w:rsid w:val="00A06E42"/>
    <w:rsid w:val="00A07351"/>
    <w:rsid w:val="00A0776A"/>
    <w:rsid w:val="00A10591"/>
    <w:rsid w:val="00A10598"/>
    <w:rsid w:val="00A114B8"/>
    <w:rsid w:val="00A128D1"/>
    <w:rsid w:val="00A13B86"/>
    <w:rsid w:val="00A14B90"/>
    <w:rsid w:val="00A202E2"/>
    <w:rsid w:val="00A203CD"/>
    <w:rsid w:val="00A22DA4"/>
    <w:rsid w:val="00A232D5"/>
    <w:rsid w:val="00A23627"/>
    <w:rsid w:val="00A2467E"/>
    <w:rsid w:val="00A2520A"/>
    <w:rsid w:val="00A257DF"/>
    <w:rsid w:val="00A2581A"/>
    <w:rsid w:val="00A26CC9"/>
    <w:rsid w:val="00A303EB"/>
    <w:rsid w:val="00A30B41"/>
    <w:rsid w:val="00A30DC6"/>
    <w:rsid w:val="00A31AC3"/>
    <w:rsid w:val="00A31E3F"/>
    <w:rsid w:val="00A330DB"/>
    <w:rsid w:val="00A3702C"/>
    <w:rsid w:val="00A37CDA"/>
    <w:rsid w:val="00A40E52"/>
    <w:rsid w:val="00A51A51"/>
    <w:rsid w:val="00A54530"/>
    <w:rsid w:val="00A55A36"/>
    <w:rsid w:val="00A56271"/>
    <w:rsid w:val="00A56C88"/>
    <w:rsid w:val="00A57CFB"/>
    <w:rsid w:val="00A622EB"/>
    <w:rsid w:val="00A63935"/>
    <w:rsid w:val="00A6431B"/>
    <w:rsid w:val="00A65719"/>
    <w:rsid w:val="00A71C7B"/>
    <w:rsid w:val="00A72DC4"/>
    <w:rsid w:val="00A817D0"/>
    <w:rsid w:val="00A839D7"/>
    <w:rsid w:val="00A86633"/>
    <w:rsid w:val="00A8714F"/>
    <w:rsid w:val="00A90775"/>
    <w:rsid w:val="00A9113A"/>
    <w:rsid w:val="00A919CF"/>
    <w:rsid w:val="00A92102"/>
    <w:rsid w:val="00A94A03"/>
    <w:rsid w:val="00A95B0C"/>
    <w:rsid w:val="00A95EE5"/>
    <w:rsid w:val="00A96C72"/>
    <w:rsid w:val="00A97B3C"/>
    <w:rsid w:val="00AA46E7"/>
    <w:rsid w:val="00AA5115"/>
    <w:rsid w:val="00AA518F"/>
    <w:rsid w:val="00AA51C5"/>
    <w:rsid w:val="00AA5516"/>
    <w:rsid w:val="00AA6BF6"/>
    <w:rsid w:val="00AB1A65"/>
    <w:rsid w:val="00AB1EAA"/>
    <w:rsid w:val="00AB4F85"/>
    <w:rsid w:val="00AB5F5B"/>
    <w:rsid w:val="00AB6930"/>
    <w:rsid w:val="00AB711F"/>
    <w:rsid w:val="00AC4D5D"/>
    <w:rsid w:val="00AC4DA0"/>
    <w:rsid w:val="00AC5877"/>
    <w:rsid w:val="00AC5F87"/>
    <w:rsid w:val="00AD1918"/>
    <w:rsid w:val="00AD291E"/>
    <w:rsid w:val="00AD3605"/>
    <w:rsid w:val="00AD3725"/>
    <w:rsid w:val="00AD40CC"/>
    <w:rsid w:val="00AD4374"/>
    <w:rsid w:val="00AD63E4"/>
    <w:rsid w:val="00AD6C0A"/>
    <w:rsid w:val="00AE4D96"/>
    <w:rsid w:val="00AF2483"/>
    <w:rsid w:val="00AF3A2E"/>
    <w:rsid w:val="00AF3D79"/>
    <w:rsid w:val="00B01F1B"/>
    <w:rsid w:val="00B02B60"/>
    <w:rsid w:val="00B04A2B"/>
    <w:rsid w:val="00B052AC"/>
    <w:rsid w:val="00B12DD7"/>
    <w:rsid w:val="00B13526"/>
    <w:rsid w:val="00B1747E"/>
    <w:rsid w:val="00B210A7"/>
    <w:rsid w:val="00B219FE"/>
    <w:rsid w:val="00B22962"/>
    <w:rsid w:val="00B22CB3"/>
    <w:rsid w:val="00B24F8D"/>
    <w:rsid w:val="00B30923"/>
    <w:rsid w:val="00B331F3"/>
    <w:rsid w:val="00B338BA"/>
    <w:rsid w:val="00B3499D"/>
    <w:rsid w:val="00B34A07"/>
    <w:rsid w:val="00B34A28"/>
    <w:rsid w:val="00B35319"/>
    <w:rsid w:val="00B35B6D"/>
    <w:rsid w:val="00B35C01"/>
    <w:rsid w:val="00B36D1B"/>
    <w:rsid w:val="00B37C78"/>
    <w:rsid w:val="00B4305F"/>
    <w:rsid w:val="00B43941"/>
    <w:rsid w:val="00B5250B"/>
    <w:rsid w:val="00B533CB"/>
    <w:rsid w:val="00B549DB"/>
    <w:rsid w:val="00B54D15"/>
    <w:rsid w:val="00B55821"/>
    <w:rsid w:val="00B56CA6"/>
    <w:rsid w:val="00B57F1C"/>
    <w:rsid w:val="00B62C12"/>
    <w:rsid w:val="00B635BB"/>
    <w:rsid w:val="00B63998"/>
    <w:rsid w:val="00B65611"/>
    <w:rsid w:val="00B66721"/>
    <w:rsid w:val="00B729C9"/>
    <w:rsid w:val="00B73E2E"/>
    <w:rsid w:val="00B73F40"/>
    <w:rsid w:val="00B7616F"/>
    <w:rsid w:val="00B76762"/>
    <w:rsid w:val="00B808F1"/>
    <w:rsid w:val="00B82E5C"/>
    <w:rsid w:val="00B8470A"/>
    <w:rsid w:val="00B8739F"/>
    <w:rsid w:val="00B87931"/>
    <w:rsid w:val="00B97895"/>
    <w:rsid w:val="00BA0F30"/>
    <w:rsid w:val="00BA2FC2"/>
    <w:rsid w:val="00BA56BE"/>
    <w:rsid w:val="00BA6919"/>
    <w:rsid w:val="00BB115D"/>
    <w:rsid w:val="00BB15AE"/>
    <w:rsid w:val="00BB231A"/>
    <w:rsid w:val="00BB28D1"/>
    <w:rsid w:val="00BB2B1A"/>
    <w:rsid w:val="00BC0F1B"/>
    <w:rsid w:val="00BC243E"/>
    <w:rsid w:val="00BC4AEC"/>
    <w:rsid w:val="00BD0E12"/>
    <w:rsid w:val="00BD25A4"/>
    <w:rsid w:val="00BD3281"/>
    <w:rsid w:val="00BD3744"/>
    <w:rsid w:val="00BD4841"/>
    <w:rsid w:val="00BD4A6A"/>
    <w:rsid w:val="00BE1197"/>
    <w:rsid w:val="00BE11B0"/>
    <w:rsid w:val="00BE144C"/>
    <w:rsid w:val="00BE4400"/>
    <w:rsid w:val="00BE65F8"/>
    <w:rsid w:val="00BE696E"/>
    <w:rsid w:val="00BF08DF"/>
    <w:rsid w:val="00BF156B"/>
    <w:rsid w:val="00BF34A7"/>
    <w:rsid w:val="00BF4056"/>
    <w:rsid w:val="00BF616D"/>
    <w:rsid w:val="00BF6809"/>
    <w:rsid w:val="00C00B8C"/>
    <w:rsid w:val="00C010BA"/>
    <w:rsid w:val="00C065B1"/>
    <w:rsid w:val="00C10598"/>
    <w:rsid w:val="00C12FF8"/>
    <w:rsid w:val="00C13C40"/>
    <w:rsid w:val="00C13CF7"/>
    <w:rsid w:val="00C14E11"/>
    <w:rsid w:val="00C1627C"/>
    <w:rsid w:val="00C17C20"/>
    <w:rsid w:val="00C20E8A"/>
    <w:rsid w:val="00C22F9D"/>
    <w:rsid w:val="00C238B6"/>
    <w:rsid w:val="00C24A08"/>
    <w:rsid w:val="00C24B56"/>
    <w:rsid w:val="00C2672B"/>
    <w:rsid w:val="00C31CA4"/>
    <w:rsid w:val="00C33A7C"/>
    <w:rsid w:val="00C344BC"/>
    <w:rsid w:val="00C34D41"/>
    <w:rsid w:val="00C36839"/>
    <w:rsid w:val="00C37B51"/>
    <w:rsid w:val="00C40159"/>
    <w:rsid w:val="00C41237"/>
    <w:rsid w:val="00C4430E"/>
    <w:rsid w:val="00C464AB"/>
    <w:rsid w:val="00C46725"/>
    <w:rsid w:val="00C46950"/>
    <w:rsid w:val="00C56102"/>
    <w:rsid w:val="00C62224"/>
    <w:rsid w:val="00C63307"/>
    <w:rsid w:val="00C65092"/>
    <w:rsid w:val="00C70293"/>
    <w:rsid w:val="00C706D6"/>
    <w:rsid w:val="00C7369F"/>
    <w:rsid w:val="00C75C24"/>
    <w:rsid w:val="00C76815"/>
    <w:rsid w:val="00C81017"/>
    <w:rsid w:val="00C817A8"/>
    <w:rsid w:val="00C83EF3"/>
    <w:rsid w:val="00C85CB2"/>
    <w:rsid w:val="00C90C4B"/>
    <w:rsid w:val="00C94E88"/>
    <w:rsid w:val="00C95DA9"/>
    <w:rsid w:val="00CA0787"/>
    <w:rsid w:val="00CA1085"/>
    <w:rsid w:val="00CA4E3E"/>
    <w:rsid w:val="00CA5DA1"/>
    <w:rsid w:val="00CA614B"/>
    <w:rsid w:val="00CB3539"/>
    <w:rsid w:val="00CB3E70"/>
    <w:rsid w:val="00CB52D4"/>
    <w:rsid w:val="00CB55BB"/>
    <w:rsid w:val="00CB5884"/>
    <w:rsid w:val="00CB621E"/>
    <w:rsid w:val="00CB7CA3"/>
    <w:rsid w:val="00CC2D17"/>
    <w:rsid w:val="00CC3394"/>
    <w:rsid w:val="00CC472C"/>
    <w:rsid w:val="00CC7BBA"/>
    <w:rsid w:val="00CD2AE2"/>
    <w:rsid w:val="00CD48DD"/>
    <w:rsid w:val="00CD5043"/>
    <w:rsid w:val="00CE2347"/>
    <w:rsid w:val="00CE2474"/>
    <w:rsid w:val="00CE67F2"/>
    <w:rsid w:val="00CE6804"/>
    <w:rsid w:val="00CE7FA3"/>
    <w:rsid w:val="00CF011E"/>
    <w:rsid w:val="00CF16AE"/>
    <w:rsid w:val="00CF4717"/>
    <w:rsid w:val="00CF4F4A"/>
    <w:rsid w:val="00CF5FC2"/>
    <w:rsid w:val="00CF76C9"/>
    <w:rsid w:val="00D00D9B"/>
    <w:rsid w:val="00D027CF"/>
    <w:rsid w:val="00D05058"/>
    <w:rsid w:val="00D101F0"/>
    <w:rsid w:val="00D1166C"/>
    <w:rsid w:val="00D11C80"/>
    <w:rsid w:val="00D12C54"/>
    <w:rsid w:val="00D140A5"/>
    <w:rsid w:val="00D14CEA"/>
    <w:rsid w:val="00D158E6"/>
    <w:rsid w:val="00D2350C"/>
    <w:rsid w:val="00D23D48"/>
    <w:rsid w:val="00D27B3C"/>
    <w:rsid w:val="00D32A4B"/>
    <w:rsid w:val="00D33934"/>
    <w:rsid w:val="00D33DBF"/>
    <w:rsid w:val="00D34F63"/>
    <w:rsid w:val="00D36C0C"/>
    <w:rsid w:val="00D37909"/>
    <w:rsid w:val="00D402EB"/>
    <w:rsid w:val="00D43D8F"/>
    <w:rsid w:val="00D44EA6"/>
    <w:rsid w:val="00D4534C"/>
    <w:rsid w:val="00D50E6F"/>
    <w:rsid w:val="00D522F2"/>
    <w:rsid w:val="00D52A75"/>
    <w:rsid w:val="00D54AE3"/>
    <w:rsid w:val="00D618C3"/>
    <w:rsid w:val="00D6676E"/>
    <w:rsid w:val="00D67655"/>
    <w:rsid w:val="00D700BE"/>
    <w:rsid w:val="00D72A35"/>
    <w:rsid w:val="00D74A7C"/>
    <w:rsid w:val="00D81D9B"/>
    <w:rsid w:val="00D85249"/>
    <w:rsid w:val="00D873AF"/>
    <w:rsid w:val="00D93042"/>
    <w:rsid w:val="00D96B34"/>
    <w:rsid w:val="00DA1557"/>
    <w:rsid w:val="00DA352B"/>
    <w:rsid w:val="00DA5383"/>
    <w:rsid w:val="00DA5C4D"/>
    <w:rsid w:val="00DA6102"/>
    <w:rsid w:val="00DB1ED2"/>
    <w:rsid w:val="00DB31FD"/>
    <w:rsid w:val="00DC057B"/>
    <w:rsid w:val="00DC10DD"/>
    <w:rsid w:val="00DC4B70"/>
    <w:rsid w:val="00DC4D5C"/>
    <w:rsid w:val="00DC6CD0"/>
    <w:rsid w:val="00DD1152"/>
    <w:rsid w:val="00DD28AF"/>
    <w:rsid w:val="00DD4EDC"/>
    <w:rsid w:val="00DD7508"/>
    <w:rsid w:val="00DE0237"/>
    <w:rsid w:val="00DE15C2"/>
    <w:rsid w:val="00DE2D89"/>
    <w:rsid w:val="00DE4962"/>
    <w:rsid w:val="00DE6F58"/>
    <w:rsid w:val="00DF29B2"/>
    <w:rsid w:val="00DF2B09"/>
    <w:rsid w:val="00DF3089"/>
    <w:rsid w:val="00DF390C"/>
    <w:rsid w:val="00DF7A85"/>
    <w:rsid w:val="00E016D4"/>
    <w:rsid w:val="00E01F5B"/>
    <w:rsid w:val="00E02E81"/>
    <w:rsid w:val="00E04632"/>
    <w:rsid w:val="00E05589"/>
    <w:rsid w:val="00E10FF6"/>
    <w:rsid w:val="00E12AEE"/>
    <w:rsid w:val="00E16AB1"/>
    <w:rsid w:val="00E174C9"/>
    <w:rsid w:val="00E22FEF"/>
    <w:rsid w:val="00E2329B"/>
    <w:rsid w:val="00E24027"/>
    <w:rsid w:val="00E2620D"/>
    <w:rsid w:val="00E26442"/>
    <w:rsid w:val="00E27450"/>
    <w:rsid w:val="00E302A4"/>
    <w:rsid w:val="00E330F3"/>
    <w:rsid w:val="00E34665"/>
    <w:rsid w:val="00E373E6"/>
    <w:rsid w:val="00E40690"/>
    <w:rsid w:val="00E413D9"/>
    <w:rsid w:val="00E43999"/>
    <w:rsid w:val="00E44482"/>
    <w:rsid w:val="00E47336"/>
    <w:rsid w:val="00E50EA3"/>
    <w:rsid w:val="00E514F1"/>
    <w:rsid w:val="00E525FC"/>
    <w:rsid w:val="00E5470E"/>
    <w:rsid w:val="00E5712D"/>
    <w:rsid w:val="00E57BFC"/>
    <w:rsid w:val="00E64055"/>
    <w:rsid w:val="00E66135"/>
    <w:rsid w:val="00E67B14"/>
    <w:rsid w:val="00E67BF5"/>
    <w:rsid w:val="00E67F84"/>
    <w:rsid w:val="00E7111F"/>
    <w:rsid w:val="00E74A72"/>
    <w:rsid w:val="00E75AD8"/>
    <w:rsid w:val="00E76535"/>
    <w:rsid w:val="00E77D4F"/>
    <w:rsid w:val="00E80289"/>
    <w:rsid w:val="00E81D6E"/>
    <w:rsid w:val="00E901FE"/>
    <w:rsid w:val="00E90A71"/>
    <w:rsid w:val="00E910ED"/>
    <w:rsid w:val="00E94176"/>
    <w:rsid w:val="00E94FED"/>
    <w:rsid w:val="00E97786"/>
    <w:rsid w:val="00E97AD4"/>
    <w:rsid w:val="00EA7B14"/>
    <w:rsid w:val="00EB10D4"/>
    <w:rsid w:val="00EB3A4E"/>
    <w:rsid w:val="00EB3AD9"/>
    <w:rsid w:val="00EB66A8"/>
    <w:rsid w:val="00EB6AD9"/>
    <w:rsid w:val="00EC0449"/>
    <w:rsid w:val="00EC25C7"/>
    <w:rsid w:val="00ED0BE2"/>
    <w:rsid w:val="00ED1885"/>
    <w:rsid w:val="00ED4A43"/>
    <w:rsid w:val="00ED545D"/>
    <w:rsid w:val="00ED54B3"/>
    <w:rsid w:val="00ED6315"/>
    <w:rsid w:val="00ED6F56"/>
    <w:rsid w:val="00EE2B44"/>
    <w:rsid w:val="00EE462B"/>
    <w:rsid w:val="00EE4D96"/>
    <w:rsid w:val="00EE7996"/>
    <w:rsid w:val="00EF0BFF"/>
    <w:rsid w:val="00EF1C81"/>
    <w:rsid w:val="00EF2A3F"/>
    <w:rsid w:val="00EF620C"/>
    <w:rsid w:val="00F11420"/>
    <w:rsid w:val="00F13A22"/>
    <w:rsid w:val="00F13DE9"/>
    <w:rsid w:val="00F23CD1"/>
    <w:rsid w:val="00F248FD"/>
    <w:rsid w:val="00F25290"/>
    <w:rsid w:val="00F25D40"/>
    <w:rsid w:val="00F264C8"/>
    <w:rsid w:val="00F2766E"/>
    <w:rsid w:val="00F276E2"/>
    <w:rsid w:val="00F30C70"/>
    <w:rsid w:val="00F313C1"/>
    <w:rsid w:val="00F3197A"/>
    <w:rsid w:val="00F320AC"/>
    <w:rsid w:val="00F325BE"/>
    <w:rsid w:val="00F340BA"/>
    <w:rsid w:val="00F34BC7"/>
    <w:rsid w:val="00F37026"/>
    <w:rsid w:val="00F42A45"/>
    <w:rsid w:val="00F42C05"/>
    <w:rsid w:val="00F42C20"/>
    <w:rsid w:val="00F43BA4"/>
    <w:rsid w:val="00F43CFC"/>
    <w:rsid w:val="00F45352"/>
    <w:rsid w:val="00F469F2"/>
    <w:rsid w:val="00F47843"/>
    <w:rsid w:val="00F5041B"/>
    <w:rsid w:val="00F55252"/>
    <w:rsid w:val="00F555D3"/>
    <w:rsid w:val="00F624CD"/>
    <w:rsid w:val="00F62762"/>
    <w:rsid w:val="00F64891"/>
    <w:rsid w:val="00F64F96"/>
    <w:rsid w:val="00F71217"/>
    <w:rsid w:val="00F7669D"/>
    <w:rsid w:val="00F878D7"/>
    <w:rsid w:val="00F87BA9"/>
    <w:rsid w:val="00F93ED7"/>
    <w:rsid w:val="00F95906"/>
    <w:rsid w:val="00F9690B"/>
    <w:rsid w:val="00F97FD1"/>
    <w:rsid w:val="00FA055A"/>
    <w:rsid w:val="00FA4DD5"/>
    <w:rsid w:val="00FB0EC4"/>
    <w:rsid w:val="00FB2376"/>
    <w:rsid w:val="00FB36D8"/>
    <w:rsid w:val="00FB5679"/>
    <w:rsid w:val="00FC2B12"/>
    <w:rsid w:val="00FC2BD9"/>
    <w:rsid w:val="00FC4A16"/>
    <w:rsid w:val="00FD0EB5"/>
    <w:rsid w:val="00FD5D22"/>
    <w:rsid w:val="00FD63D7"/>
    <w:rsid w:val="00FE01DD"/>
    <w:rsid w:val="00FE0AF9"/>
    <w:rsid w:val="00FE3A35"/>
    <w:rsid w:val="00FE47CA"/>
    <w:rsid w:val="00FE6542"/>
    <w:rsid w:val="00FE6E97"/>
    <w:rsid w:val="00FF0BEB"/>
    <w:rsid w:val="00FF1D52"/>
    <w:rsid w:val="00FF322D"/>
    <w:rsid w:val="00FF3B23"/>
    <w:rsid w:val="00FF6A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A35E5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2B12"/>
  </w:style>
  <w:style w:type="paragraph" w:styleId="Heading1">
    <w:name w:val="heading 1"/>
    <w:aliases w:val="EP Main Heading"/>
    <w:basedOn w:val="PlainText"/>
    <w:next w:val="Normal"/>
    <w:link w:val="Heading1Char"/>
    <w:uiPriority w:val="9"/>
    <w:qFormat/>
    <w:rsid w:val="004970A5"/>
    <w:pPr>
      <w:pBdr>
        <w:top w:val="nil"/>
        <w:left w:val="nil"/>
        <w:bottom w:val="nil"/>
        <w:right w:val="nil"/>
        <w:between w:val="nil"/>
        <w:bar w:val="nil"/>
      </w:pBdr>
      <w:outlineLvl w:val="0"/>
    </w:pPr>
    <w:rPr>
      <w:rFonts w:ascii="Arial" w:eastAsia="Calibri" w:hAnsi="Arial" w:cs="Calibri"/>
      <w:b/>
      <w:bCs/>
      <w:caps/>
      <w:color w:val="000000"/>
      <w:sz w:val="22"/>
      <w:szCs w:val="22"/>
      <w:u w:color="000000"/>
      <w:bdr w:val="nil"/>
      <w:lang w:val="es-ES_tradnl"/>
    </w:rPr>
  </w:style>
  <w:style w:type="paragraph" w:styleId="Heading2">
    <w:name w:val="heading 2"/>
    <w:aliases w:val="EP Subhead"/>
    <w:basedOn w:val="Normal"/>
    <w:next w:val="Normal"/>
    <w:link w:val="Heading2Char"/>
    <w:uiPriority w:val="9"/>
    <w:unhideWhenUsed/>
    <w:qFormat/>
    <w:rsid w:val="004970A5"/>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FC2B12"/>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EP Main Heading Char"/>
    <w:basedOn w:val="DefaultParagraphFont"/>
    <w:link w:val="Heading1"/>
    <w:uiPriority w:val="9"/>
    <w:rsid w:val="004970A5"/>
    <w:rPr>
      <w:rFonts w:ascii="Arial" w:eastAsia="Calibri" w:hAnsi="Arial" w:cs="Calibri"/>
      <w:b/>
      <w:bCs/>
      <w:caps/>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970A5"/>
    <w:rPr>
      <w:rFonts w:ascii="Arial" w:hAnsi="Arial"/>
      <w:b/>
      <w:bCs/>
      <w:sz w:val="22"/>
      <w:szCs w:val="22"/>
    </w:rPr>
  </w:style>
  <w:style w:type="paragraph" w:styleId="NoSpacing">
    <w:name w:val="No Spacing"/>
    <w:aliases w:val="EP Normal Text"/>
    <w:basedOn w:val="Normal"/>
    <w:uiPriority w:val="1"/>
    <w:qFormat/>
    <w:rsid w:val="004970A5"/>
    <w:rPr>
      <w:rFonts w:ascii="Arial" w:hAnsi="Arial"/>
      <w:sz w:val="22"/>
      <w:szCs w:val="22"/>
    </w:rPr>
  </w:style>
  <w:style w:type="paragraph" w:styleId="PlainText">
    <w:name w:val="Plain Text"/>
    <w:basedOn w:val="Normal"/>
    <w:link w:val="PlainTextChar"/>
    <w:unhideWhenUsed/>
    <w:rsid w:val="00C065B1"/>
    <w:rPr>
      <w:rFonts w:ascii="Courier" w:hAnsi="Courier"/>
      <w:sz w:val="21"/>
      <w:szCs w:val="21"/>
    </w:rPr>
  </w:style>
  <w:style w:type="character" w:customStyle="1" w:styleId="PlainTextChar">
    <w:name w:val="Plain Text Char"/>
    <w:basedOn w:val="DefaultParagraphFont"/>
    <w:link w:val="PlainText"/>
    <w:rsid w:val="004970A5"/>
    <w:rPr>
      <w:rFonts w:ascii="Courier" w:hAnsi="Courier"/>
      <w:sz w:val="21"/>
      <w:szCs w:val="21"/>
    </w:rPr>
  </w:style>
  <w:style w:type="character" w:customStyle="1" w:styleId="Heading3Char">
    <w:name w:val="Heading 3 Char"/>
    <w:aliases w:val="Sub heading Char"/>
    <w:basedOn w:val="DefaultParagraphFont"/>
    <w:link w:val="Heading3"/>
    <w:uiPriority w:val="9"/>
    <w:rsid w:val="00FC2B12"/>
    <w:rPr>
      <w:rFonts w:ascii="Arial" w:hAnsi="Arial"/>
      <w:b/>
      <w:bCs/>
      <w:sz w:val="22"/>
      <w:szCs w:val="22"/>
    </w:rPr>
  </w:style>
  <w:style w:type="character" w:styleId="CommentReference">
    <w:name w:val="annotation reference"/>
    <w:basedOn w:val="DefaultParagraphFont"/>
    <w:uiPriority w:val="99"/>
    <w:semiHidden/>
    <w:unhideWhenUsed/>
    <w:rsid w:val="00FC2B12"/>
    <w:rPr>
      <w:sz w:val="18"/>
      <w:szCs w:val="18"/>
    </w:rPr>
  </w:style>
  <w:style w:type="paragraph" w:styleId="CommentText">
    <w:name w:val="annotation text"/>
    <w:basedOn w:val="Normal"/>
    <w:link w:val="CommentTextChar"/>
    <w:uiPriority w:val="99"/>
    <w:semiHidden/>
    <w:unhideWhenUsed/>
    <w:rsid w:val="00FC2B12"/>
  </w:style>
  <w:style w:type="character" w:customStyle="1" w:styleId="CommentTextChar">
    <w:name w:val="Comment Text Char"/>
    <w:basedOn w:val="DefaultParagraphFont"/>
    <w:link w:val="CommentText"/>
    <w:uiPriority w:val="99"/>
    <w:semiHidden/>
    <w:rsid w:val="00FC2B12"/>
  </w:style>
  <w:style w:type="paragraph" w:styleId="CommentSubject">
    <w:name w:val="annotation subject"/>
    <w:basedOn w:val="CommentText"/>
    <w:next w:val="CommentText"/>
    <w:link w:val="CommentSubjectChar"/>
    <w:uiPriority w:val="99"/>
    <w:semiHidden/>
    <w:unhideWhenUsed/>
    <w:rsid w:val="00FC2B12"/>
    <w:rPr>
      <w:b/>
      <w:bCs/>
      <w:sz w:val="20"/>
      <w:szCs w:val="20"/>
    </w:rPr>
  </w:style>
  <w:style w:type="character" w:customStyle="1" w:styleId="CommentSubjectChar">
    <w:name w:val="Comment Subject Char"/>
    <w:basedOn w:val="CommentTextChar"/>
    <w:link w:val="CommentSubject"/>
    <w:uiPriority w:val="99"/>
    <w:semiHidden/>
    <w:rsid w:val="00FC2B12"/>
    <w:rPr>
      <w:b/>
      <w:bCs/>
      <w:sz w:val="20"/>
      <w:szCs w:val="20"/>
    </w:rPr>
  </w:style>
  <w:style w:type="paragraph" w:styleId="BalloonText">
    <w:name w:val="Balloon Text"/>
    <w:basedOn w:val="Normal"/>
    <w:link w:val="BalloonTextChar"/>
    <w:uiPriority w:val="99"/>
    <w:semiHidden/>
    <w:unhideWhenUsed/>
    <w:rsid w:val="00FC2B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B12"/>
    <w:rPr>
      <w:rFonts w:ascii="Lucida Grande" w:hAnsi="Lucida Grande" w:cs="Lucida Grande"/>
      <w:sz w:val="18"/>
      <w:szCs w:val="18"/>
    </w:rPr>
  </w:style>
  <w:style w:type="paragraph" w:styleId="ListParagraph">
    <w:name w:val="List Paragraph"/>
    <w:basedOn w:val="Normal"/>
    <w:uiPriority w:val="34"/>
    <w:qFormat/>
    <w:rsid w:val="00FC2B12"/>
    <w:pPr>
      <w:ind w:left="720"/>
      <w:contextualSpacing/>
    </w:pPr>
  </w:style>
  <w:style w:type="paragraph" w:customStyle="1" w:styleId="title1">
    <w:name w:val="title1"/>
    <w:basedOn w:val="Normal"/>
    <w:rsid w:val="00FC2B12"/>
    <w:rPr>
      <w:rFonts w:eastAsia="Times New Roman"/>
      <w:sz w:val="27"/>
      <w:szCs w:val="27"/>
      <w:lang w:val="en-AU" w:eastAsia="en-AU"/>
    </w:rPr>
  </w:style>
  <w:style w:type="paragraph" w:customStyle="1" w:styleId="desc2">
    <w:name w:val="desc2"/>
    <w:basedOn w:val="Normal"/>
    <w:rsid w:val="00FC2B12"/>
    <w:rPr>
      <w:rFonts w:eastAsia="Times New Roman"/>
      <w:sz w:val="26"/>
      <w:szCs w:val="26"/>
      <w:lang w:val="en-AU" w:eastAsia="en-AU"/>
    </w:rPr>
  </w:style>
  <w:style w:type="paragraph" w:customStyle="1" w:styleId="details1">
    <w:name w:val="details1"/>
    <w:basedOn w:val="Normal"/>
    <w:rsid w:val="00FC2B12"/>
    <w:rPr>
      <w:rFonts w:eastAsia="Times New Roman"/>
      <w:sz w:val="22"/>
      <w:szCs w:val="22"/>
      <w:lang w:val="en-AU" w:eastAsia="en-AU"/>
    </w:rPr>
  </w:style>
  <w:style w:type="character" w:customStyle="1" w:styleId="jrnl">
    <w:name w:val="jrnl"/>
    <w:basedOn w:val="DefaultParagraphFont"/>
    <w:rsid w:val="00FC2B12"/>
  </w:style>
  <w:style w:type="character" w:styleId="Hyperlink">
    <w:name w:val="Hyperlink"/>
    <w:rsid w:val="00FC2B12"/>
    <w:rPr>
      <w:u w:val="single"/>
    </w:rPr>
  </w:style>
  <w:style w:type="table" w:styleId="TableGrid">
    <w:name w:val="Table Grid"/>
    <w:basedOn w:val="TableNormal"/>
    <w:uiPriority w:val="59"/>
    <w:rsid w:val="00FC2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
    <w:name w:val="EndNote Bibliography"/>
    <w:basedOn w:val="BodyText"/>
    <w:link w:val="EndNoteBibliographyChar"/>
    <w:rsid w:val="00FC2B12"/>
    <w:pPr>
      <w:spacing w:after="160"/>
      <w:jc w:val="both"/>
    </w:pPr>
    <w:rPr>
      <w:rFonts w:eastAsiaTheme="minorHAnsi"/>
      <w:noProof/>
      <w:szCs w:val="22"/>
    </w:rPr>
  </w:style>
  <w:style w:type="character" w:customStyle="1" w:styleId="EndNoteBibliographyChar">
    <w:name w:val="EndNote Bibliography Char"/>
    <w:basedOn w:val="BodyTextChar"/>
    <w:link w:val="EndNoteBibliography"/>
    <w:rsid w:val="00FC2B12"/>
    <w:rPr>
      <w:rFonts w:eastAsiaTheme="minorHAnsi"/>
      <w:noProof/>
      <w:szCs w:val="22"/>
    </w:rPr>
  </w:style>
  <w:style w:type="paragraph" w:styleId="BodyText">
    <w:name w:val="Body Text"/>
    <w:basedOn w:val="Normal"/>
    <w:link w:val="BodyTextChar"/>
    <w:uiPriority w:val="99"/>
    <w:semiHidden/>
    <w:unhideWhenUsed/>
    <w:rsid w:val="00FC2B12"/>
    <w:pPr>
      <w:spacing w:after="120"/>
    </w:pPr>
  </w:style>
  <w:style w:type="character" w:customStyle="1" w:styleId="BodyTextChar">
    <w:name w:val="Body Text Char"/>
    <w:basedOn w:val="DefaultParagraphFont"/>
    <w:link w:val="BodyText"/>
    <w:uiPriority w:val="99"/>
    <w:semiHidden/>
    <w:rsid w:val="00FC2B12"/>
  </w:style>
  <w:style w:type="paragraph" w:styleId="NormalWeb">
    <w:name w:val="Normal (Web)"/>
    <w:basedOn w:val="Normal"/>
    <w:uiPriority w:val="99"/>
    <w:semiHidden/>
    <w:unhideWhenUsed/>
    <w:rsid w:val="00FC2B12"/>
    <w:pPr>
      <w:spacing w:before="100" w:beforeAutospacing="1" w:after="100" w:afterAutospacing="1"/>
    </w:pPr>
    <w:rPr>
      <w:lang w:val="fi-FI" w:eastAsia="fi-FI"/>
    </w:rPr>
  </w:style>
  <w:style w:type="paragraph" w:customStyle="1" w:styleId="HeaderFooter">
    <w:name w:val="Header &amp; Footer"/>
    <w:rsid w:val="00FC2B12"/>
    <w:pPr>
      <w:pBdr>
        <w:top w:val="nil"/>
        <w:left w:val="nil"/>
        <w:bottom w:val="nil"/>
        <w:right w:val="nil"/>
        <w:between w:val="nil"/>
        <w:bar w:val="nil"/>
      </w:pBdr>
      <w:tabs>
        <w:tab w:val="right" w:pos="9020"/>
      </w:tabs>
    </w:pPr>
    <w:rPr>
      <w:rFonts w:ascii="Helvetica" w:eastAsia="Arial Unicode MS" w:hAnsi="Helvetica" w:cs="Arial Unicode MS"/>
      <w:color w:val="000000"/>
      <w:bdr w:val="nil"/>
    </w:rPr>
  </w:style>
  <w:style w:type="paragraph" w:customStyle="1" w:styleId="Body">
    <w:name w:val="Body"/>
    <w:rsid w:val="00FC2B12"/>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paragraph" w:customStyle="1" w:styleId="Default">
    <w:name w:val="Default"/>
    <w:rsid w:val="00FC2B12"/>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FC2B12"/>
    <w:pPr>
      <w:ind w:left="-18"/>
    </w:pPr>
    <w:rPr>
      <w:rFonts w:cs="Arial"/>
      <w:noProof/>
      <w:sz w:val="18"/>
      <w:szCs w:val="18"/>
    </w:rPr>
  </w:style>
  <w:style w:type="paragraph" w:styleId="Revision">
    <w:name w:val="Revision"/>
    <w:hidden/>
    <w:uiPriority w:val="99"/>
    <w:semiHidden/>
    <w:rsid w:val="00FC2B1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2B12"/>
  </w:style>
  <w:style w:type="paragraph" w:styleId="Heading1">
    <w:name w:val="heading 1"/>
    <w:aliases w:val="EP Main Heading"/>
    <w:basedOn w:val="PlainText"/>
    <w:next w:val="Normal"/>
    <w:link w:val="Heading1Char"/>
    <w:uiPriority w:val="9"/>
    <w:qFormat/>
    <w:rsid w:val="004970A5"/>
    <w:pPr>
      <w:pBdr>
        <w:top w:val="nil"/>
        <w:left w:val="nil"/>
        <w:bottom w:val="nil"/>
        <w:right w:val="nil"/>
        <w:between w:val="nil"/>
        <w:bar w:val="nil"/>
      </w:pBdr>
      <w:outlineLvl w:val="0"/>
    </w:pPr>
    <w:rPr>
      <w:rFonts w:ascii="Arial" w:eastAsia="Calibri" w:hAnsi="Arial" w:cs="Calibri"/>
      <w:b/>
      <w:bCs/>
      <w:caps/>
      <w:color w:val="000000"/>
      <w:sz w:val="22"/>
      <w:szCs w:val="22"/>
      <w:u w:color="000000"/>
      <w:bdr w:val="nil"/>
      <w:lang w:val="es-ES_tradnl"/>
    </w:rPr>
  </w:style>
  <w:style w:type="paragraph" w:styleId="Heading2">
    <w:name w:val="heading 2"/>
    <w:aliases w:val="EP Subhead"/>
    <w:basedOn w:val="Normal"/>
    <w:next w:val="Normal"/>
    <w:link w:val="Heading2Char"/>
    <w:uiPriority w:val="9"/>
    <w:unhideWhenUsed/>
    <w:qFormat/>
    <w:rsid w:val="004970A5"/>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FC2B12"/>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EP Main Heading Char"/>
    <w:basedOn w:val="DefaultParagraphFont"/>
    <w:link w:val="Heading1"/>
    <w:uiPriority w:val="9"/>
    <w:rsid w:val="004970A5"/>
    <w:rPr>
      <w:rFonts w:ascii="Arial" w:eastAsia="Calibri" w:hAnsi="Arial" w:cs="Calibri"/>
      <w:b/>
      <w:bCs/>
      <w:caps/>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970A5"/>
    <w:rPr>
      <w:rFonts w:ascii="Arial" w:hAnsi="Arial"/>
      <w:b/>
      <w:bCs/>
      <w:sz w:val="22"/>
      <w:szCs w:val="22"/>
    </w:rPr>
  </w:style>
  <w:style w:type="paragraph" w:styleId="NoSpacing">
    <w:name w:val="No Spacing"/>
    <w:aliases w:val="EP Normal Text"/>
    <w:basedOn w:val="Normal"/>
    <w:uiPriority w:val="1"/>
    <w:qFormat/>
    <w:rsid w:val="004970A5"/>
    <w:rPr>
      <w:rFonts w:ascii="Arial" w:hAnsi="Arial"/>
      <w:sz w:val="22"/>
      <w:szCs w:val="22"/>
    </w:rPr>
  </w:style>
  <w:style w:type="paragraph" w:styleId="PlainText">
    <w:name w:val="Plain Text"/>
    <w:basedOn w:val="Normal"/>
    <w:link w:val="PlainTextChar"/>
    <w:unhideWhenUsed/>
    <w:rsid w:val="00C065B1"/>
    <w:rPr>
      <w:rFonts w:ascii="Courier" w:hAnsi="Courier"/>
      <w:sz w:val="21"/>
      <w:szCs w:val="21"/>
    </w:rPr>
  </w:style>
  <w:style w:type="character" w:customStyle="1" w:styleId="PlainTextChar">
    <w:name w:val="Plain Text Char"/>
    <w:basedOn w:val="DefaultParagraphFont"/>
    <w:link w:val="PlainText"/>
    <w:rsid w:val="004970A5"/>
    <w:rPr>
      <w:rFonts w:ascii="Courier" w:hAnsi="Courier"/>
      <w:sz w:val="21"/>
      <w:szCs w:val="21"/>
    </w:rPr>
  </w:style>
  <w:style w:type="character" w:customStyle="1" w:styleId="Heading3Char">
    <w:name w:val="Heading 3 Char"/>
    <w:aliases w:val="Sub heading Char"/>
    <w:basedOn w:val="DefaultParagraphFont"/>
    <w:link w:val="Heading3"/>
    <w:uiPriority w:val="9"/>
    <w:rsid w:val="00FC2B12"/>
    <w:rPr>
      <w:rFonts w:ascii="Arial" w:hAnsi="Arial"/>
      <w:b/>
      <w:bCs/>
      <w:sz w:val="22"/>
      <w:szCs w:val="22"/>
    </w:rPr>
  </w:style>
  <w:style w:type="character" w:styleId="CommentReference">
    <w:name w:val="annotation reference"/>
    <w:basedOn w:val="DefaultParagraphFont"/>
    <w:uiPriority w:val="99"/>
    <w:semiHidden/>
    <w:unhideWhenUsed/>
    <w:rsid w:val="00FC2B12"/>
    <w:rPr>
      <w:sz w:val="18"/>
      <w:szCs w:val="18"/>
    </w:rPr>
  </w:style>
  <w:style w:type="paragraph" w:styleId="CommentText">
    <w:name w:val="annotation text"/>
    <w:basedOn w:val="Normal"/>
    <w:link w:val="CommentTextChar"/>
    <w:uiPriority w:val="99"/>
    <w:semiHidden/>
    <w:unhideWhenUsed/>
    <w:rsid w:val="00FC2B12"/>
  </w:style>
  <w:style w:type="character" w:customStyle="1" w:styleId="CommentTextChar">
    <w:name w:val="Comment Text Char"/>
    <w:basedOn w:val="DefaultParagraphFont"/>
    <w:link w:val="CommentText"/>
    <w:uiPriority w:val="99"/>
    <w:semiHidden/>
    <w:rsid w:val="00FC2B12"/>
  </w:style>
  <w:style w:type="paragraph" w:styleId="CommentSubject">
    <w:name w:val="annotation subject"/>
    <w:basedOn w:val="CommentText"/>
    <w:next w:val="CommentText"/>
    <w:link w:val="CommentSubjectChar"/>
    <w:uiPriority w:val="99"/>
    <w:semiHidden/>
    <w:unhideWhenUsed/>
    <w:rsid w:val="00FC2B12"/>
    <w:rPr>
      <w:b/>
      <w:bCs/>
      <w:sz w:val="20"/>
      <w:szCs w:val="20"/>
    </w:rPr>
  </w:style>
  <w:style w:type="character" w:customStyle="1" w:styleId="CommentSubjectChar">
    <w:name w:val="Comment Subject Char"/>
    <w:basedOn w:val="CommentTextChar"/>
    <w:link w:val="CommentSubject"/>
    <w:uiPriority w:val="99"/>
    <w:semiHidden/>
    <w:rsid w:val="00FC2B12"/>
    <w:rPr>
      <w:b/>
      <w:bCs/>
      <w:sz w:val="20"/>
      <w:szCs w:val="20"/>
    </w:rPr>
  </w:style>
  <w:style w:type="paragraph" w:styleId="BalloonText">
    <w:name w:val="Balloon Text"/>
    <w:basedOn w:val="Normal"/>
    <w:link w:val="BalloonTextChar"/>
    <w:uiPriority w:val="99"/>
    <w:semiHidden/>
    <w:unhideWhenUsed/>
    <w:rsid w:val="00FC2B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B12"/>
    <w:rPr>
      <w:rFonts w:ascii="Lucida Grande" w:hAnsi="Lucida Grande" w:cs="Lucida Grande"/>
      <w:sz w:val="18"/>
      <w:szCs w:val="18"/>
    </w:rPr>
  </w:style>
  <w:style w:type="paragraph" w:styleId="ListParagraph">
    <w:name w:val="List Paragraph"/>
    <w:basedOn w:val="Normal"/>
    <w:uiPriority w:val="34"/>
    <w:qFormat/>
    <w:rsid w:val="00FC2B12"/>
    <w:pPr>
      <w:ind w:left="720"/>
      <w:contextualSpacing/>
    </w:pPr>
  </w:style>
  <w:style w:type="paragraph" w:customStyle="1" w:styleId="title1">
    <w:name w:val="title1"/>
    <w:basedOn w:val="Normal"/>
    <w:rsid w:val="00FC2B12"/>
    <w:rPr>
      <w:rFonts w:eastAsia="Times New Roman"/>
      <w:sz w:val="27"/>
      <w:szCs w:val="27"/>
      <w:lang w:val="en-AU" w:eastAsia="en-AU"/>
    </w:rPr>
  </w:style>
  <w:style w:type="paragraph" w:customStyle="1" w:styleId="desc2">
    <w:name w:val="desc2"/>
    <w:basedOn w:val="Normal"/>
    <w:rsid w:val="00FC2B12"/>
    <w:rPr>
      <w:rFonts w:eastAsia="Times New Roman"/>
      <w:sz w:val="26"/>
      <w:szCs w:val="26"/>
      <w:lang w:val="en-AU" w:eastAsia="en-AU"/>
    </w:rPr>
  </w:style>
  <w:style w:type="paragraph" w:customStyle="1" w:styleId="details1">
    <w:name w:val="details1"/>
    <w:basedOn w:val="Normal"/>
    <w:rsid w:val="00FC2B12"/>
    <w:rPr>
      <w:rFonts w:eastAsia="Times New Roman"/>
      <w:sz w:val="22"/>
      <w:szCs w:val="22"/>
      <w:lang w:val="en-AU" w:eastAsia="en-AU"/>
    </w:rPr>
  </w:style>
  <w:style w:type="character" w:customStyle="1" w:styleId="jrnl">
    <w:name w:val="jrnl"/>
    <w:basedOn w:val="DefaultParagraphFont"/>
    <w:rsid w:val="00FC2B12"/>
  </w:style>
  <w:style w:type="character" w:styleId="Hyperlink">
    <w:name w:val="Hyperlink"/>
    <w:rsid w:val="00FC2B12"/>
    <w:rPr>
      <w:u w:val="single"/>
    </w:rPr>
  </w:style>
  <w:style w:type="table" w:styleId="TableGrid">
    <w:name w:val="Table Grid"/>
    <w:basedOn w:val="TableNormal"/>
    <w:uiPriority w:val="59"/>
    <w:rsid w:val="00FC2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
    <w:name w:val="EndNote Bibliography"/>
    <w:basedOn w:val="BodyText"/>
    <w:link w:val="EndNoteBibliographyChar"/>
    <w:rsid w:val="00FC2B12"/>
    <w:pPr>
      <w:spacing w:after="160"/>
      <w:jc w:val="both"/>
    </w:pPr>
    <w:rPr>
      <w:rFonts w:eastAsiaTheme="minorHAnsi"/>
      <w:noProof/>
      <w:szCs w:val="22"/>
    </w:rPr>
  </w:style>
  <w:style w:type="character" w:customStyle="1" w:styleId="EndNoteBibliographyChar">
    <w:name w:val="EndNote Bibliography Char"/>
    <w:basedOn w:val="BodyTextChar"/>
    <w:link w:val="EndNoteBibliography"/>
    <w:rsid w:val="00FC2B12"/>
    <w:rPr>
      <w:rFonts w:eastAsiaTheme="minorHAnsi"/>
      <w:noProof/>
      <w:szCs w:val="22"/>
    </w:rPr>
  </w:style>
  <w:style w:type="paragraph" w:styleId="BodyText">
    <w:name w:val="Body Text"/>
    <w:basedOn w:val="Normal"/>
    <w:link w:val="BodyTextChar"/>
    <w:uiPriority w:val="99"/>
    <w:semiHidden/>
    <w:unhideWhenUsed/>
    <w:rsid w:val="00FC2B12"/>
    <w:pPr>
      <w:spacing w:after="120"/>
    </w:pPr>
  </w:style>
  <w:style w:type="character" w:customStyle="1" w:styleId="BodyTextChar">
    <w:name w:val="Body Text Char"/>
    <w:basedOn w:val="DefaultParagraphFont"/>
    <w:link w:val="BodyText"/>
    <w:uiPriority w:val="99"/>
    <w:semiHidden/>
    <w:rsid w:val="00FC2B12"/>
  </w:style>
  <w:style w:type="paragraph" w:styleId="NormalWeb">
    <w:name w:val="Normal (Web)"/>
    <w:basedOn w:val="Normal"/>
    <w:uiPriority w:val="99"/>
    <w:semiHidden/>
    <w:unhideWhenUsed/>
    <w:rsid w:val="00FC2B12"/>
    <w:pPr>
      <w:spacing w:before="100" w:beforeAutospacing="1" w:after="100" w:afterAutospacing="1"/>
    </w:pPr>
    <w:rPr>
      <w:lang w:val="fi-FI" w:eastAsia="fi-FI"/>
    </w:rPr>
  </w:style>
  <w:style w:type="paragraph" w:customStyle="1" w:styleId="HeaderFooter">
    <w:name w:val="Header &amp; Footer"/>
    <w:rsid w:val="00FC2B12"/>
    <w:pPr>
      <w:pBdr>
        <w:top w:val="nil"/>
        <w:left w:val="nil"/>
        <w:bottom w:val="nil"/>
        <w:right w:val="nil"/>
        <w:between w:val="nil"/>
        <w:bar w:val="nil"/>
      </w:pBdr>
      <w:tabs>
        <w:tab w:val="right" w:pos="9020"/>
      </w:tabs>
    </w:pPr>
    <w:rPr>
      <w:rFonts w:ascii="Helvetica" w:eastAsia="Arial Unicode MS" w:hAnsi="Helvetica" w:cs="Arial Unicode MS"/>
      <w:color w:val="000000"/>
      <w:bdr w:val="nil"/>
    </w:rPr>
  </w:style>
  <w:style w:type="paragraph" w:customStyle="1" w:styleId="Body">
    <w:name w:val="Body"/>
    <w:rsid w:val="00FC2B12"/>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paragraph" w:customStyle="1" w:styleId="Default">
    <w:name w:val="Default"/>
    <w:rsid w:val="00FC2B12"/>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FC2B12"/>
    <w:pPr>
      <w:ind w:left="-18"/>
    </w:pPr>
    <w:rPr>
      <w:rFonts w:cs="Arial"/>
      <w:noProof/>
      <w:sz w:val="18"/>
      <w:szCs w:val="18"/>
    </w:rPr>
  </w:style>
  <w:style w:type="paragraph" w:styleId="Revision">
    <w:name w:val="Revision"/>
    <w:hidden/>
    <w:uiPriority w:val="99"/>
    <w:semiHidden/>
    <w:rsid w:val="00FC2B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770357">
      <w:bodyDiv w:val="1"/>
      <w:marLeft w:val="0"/>
      <w:marRight w:val="0"/>
      <w:marTop w:val="0"/>
      <w:marBottom w:val="0"/>
      <w:divBdr>
        <w:top w:val="none" w:sz="0" w:space="0" w:color="auto"/>
        <w:left w:val="none" w:sz="0" w:space="0" w:color="auto"/>
        <w:bottom w:val="none" w:sz="0" w:space="0" w:color="auto"/>
        <w:right w:val="none" w:sz="0" w:space="0" w:color="auto"/>
      </w:divBdr>
      <w:divsChild>
        <w:div w:id="1882673021">
          <w:marLeft w:val="0"/>
          <w:marRight w:val="1"/>
          <w:marTop w:val="0"/>
          <w:marBottom w:val="0"/>
          <w:divBdr>
            <w:top w:val="none" w:sz="0" w:space="0" w:color="auto"/>
            <w:left w:val="none" w:sz="0" w:space="0" w:color="auto"/>
            <w:bottom w:val="none" w:sz="0" w:space="0" w:color="auto"/>
            <w:right w:val="none" w:sz="0" w:space="0" w:color="auto"/>
          </w:divBdr>
          <w:divsChild>
            <w:div w:id="1512143486">
              <w:marLeft w:val="0"/>
              <w:marRight w:val="0"/>
              <w:marTop w:val="0"/>
              <w:marBottom w:val="0"/>
              <w:divBdr>
                <w:top w:val="none" w:sz="0" w:space="0" w:color="auto"/>
                <w:left w:val="none" w:sz="0" w:space="0" w:color="auto"/>
                <w:bottom w:val="none" w:sz="0" w:space="0" w:color="auto"/>
                <w:right w:val="none" w:sz="0" w:space="0" w:color="auto"/>
              </w:divBdr>
              <w:divsChild>
                <w:div w:id="218783216">
                  <w:marLeft w:val="0"/>
                  <w:marRight w:val="1"/>
                  <w:marTop w:val="0"/>
                  <w:marBottom w:val="0"/>
                  <w:divBdr>
                    <w:top w:val="none" w:sz="0" w:space="0" w:color="auto"/>
                    <w:left w:val="none" w:sz="0" w:space="0" w:color="auto"/>
                    <w:bottom w:val="none" w:sz="0" w:space="0" w:color="auto"/>
                    <w:right w:val="none" w:sz="0" w:space="0" w:color="auto"/>
                  </w:divBdr>
                  <w:divsChild>
                    <w:div w:id="1947468954">
                      <w:marLeft w:val="0"/>
                      <w:marRight w:val="0"/>
                      <w:marTop w:val="0"/>
                      <w:marBottom w:val="0"/>
                      <w:divBdr>
                        <w:top w:val="none" w:sz="0" w:space="0" w:color="auto"/>
                        <w:left w:val="none" w:sz="0" w:space="0" w:color="auto"/>
                        <w:bottom w:val="none" w:sz="0" w:space="0" w:color="auto"/>
                        <w:right w:val="none" w:sz="0" w:space="0" w:color="auto"/>
                      </w:divBdr>
                      <w:divsChild>
                        <w:div w:id="1505776655">
                          <w:marLeft w:val="0"/>
                          <w:marRight w:val="0"/>
                          <w:marTop w:val="0"/>
                          <w:marBottom w:val="0"/>
                          <w:divBdr>
                            <w:top w:val="none" w:sz="0" w:space="0" w:color="auto"/>
                            <w:left w:val="none" w:sz="0" w:space="0" w:color="auto"/>
                            <w:bottom w:val="none" w:sz="0" w:space="0" w:color="auto"/>
                            <w:right w:val="none" w:sz="0" w:space="0" w:color="auto"/>
                          </w:divBdr>
                          <w:divsChild>
                            <w:div w:id="262416202">
                              <w:marLeft w:val="0"/>
                              <w:marRight w:val="0"/>
                              <w:marTop w:val="120"/>
                              <w:marBottom w:val="360"/>
                              <w:divBdr>
                                <w:top w:val="none" w:sz="0" w:space="0" w:color="auto"/>
                                <w:left w:val="none" w:sz="0" w:space="0" w:color="auto"/>
                                <w:bottom w:val="none" w:sz="0" w:space="0" w:color="auto"/>
                                <w:right w:val="none" w:sz="0" w:space="0" w:color="auto"/>
                              </w:divBdr>
                              <w:divsChild>
                                <w:div w:id="192768525">
                                  <w:marLeft w:val="420"/>
                                  <w:marRight w:val="0"/>
                                  <w:marTop w:val="0"/>
                                  <w:marBottom w:val="0"/>
                                  <w:divBdr>
                                    <w:top w:val="none" w:sz="0" w:space="0" w:color="auto"/>
                                    <w:left w:val="none" w:sz="0" w:space="0" w:color="auto"/>
                                    <w:bottom w:val="none" w:sz="0" w:space="0" w:color="auto"/>
                                    <w:right w:val="none" w:sz="0" w:space="0" w:color="auto"/>
                                  </w:divBdr>
                                  <w:divsChild>
                                    <w:div w:id="699824016">
                                      <w:marLeft w:val="0"/>
                                      <w:marRight w:val="0"/>
                                      <w:marTop w:val="0"/>
                                      <w:marBottom w:val="0"/>
                                      <w:divBdr>
                                        <w:top w:val="none" w:sz="0" w:space="0" w:color="auto"/>
                                        <w:left w:val="none" w:sz="0" w:space="0" w:color="auto"/>
                                        <w:bottom w:val="none" w:sz="0" w:space="0" w:color="auto"/>
                                        <w:right w:val="none" w:sz="0" w:space="0" w:color="auto"/>
                                      </w:divBdr>
                                      <w:divsChild>
                                        <w:div w:id="1367947512">
                                          <w:marLeft w:val="0"/>
                                          <w:marRight w:val="0"/>
                                          <w:marTop w:val="0"/>
                                          <w:marBottom w:val="0"/>
                                          <w:divBdr>
                                            <w:top w:val="none" w:sz="0" w:space="0" w:color="auto"/>
                                            <w:left w:val="none" w:sz="0" w:space="0" w:color="auto"/>
                                            <w:bottom w:val="none" w:sz="0" w:space="0" w:color="auto"/>
                                            <w:right w:val="none" w:sz="0" w:space="0" w:color="auto"/>
                                          </w:divBdr>
                                        </w:div>
                                      </w:divsChild>
                                    </w:div>
                                    <w:div w:id="2043480477">
                                      <w:marLeft w:val="0"/>
                                      <w:marRight w:val="0"/>
                                      <w:marTop w:val="34"/>
                                      <w:marBottom w:val="3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3.ti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t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www.dcn.ed.ac.uk/multipart/about.html"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95984-8211-0B45-8334-95EE35D00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18512</Words>
  <Characters>105521</Characters>
  <Application>Microsoft Macintosh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AECOM</Company>
  <LinksUpToDate>false</LinksUpToDate>
  <CharactersWithSpaces>123786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Aristea Galanopoulou</dc:creator>
  <cp:keywords/>
  <dc:description/>
  <cp:lastModifiedBy>Dominique Duncan</cp:lastModifiedBy>
  <cp:revision>12</cp:revision>
  <dcterms:created xsi:type="dcterms:W3CDTF">2016-03-08T19:20:00Z</dcterms:created>
  <dcterms:modified xsi:type="dcterms:W3CDTF">2016-03-08T20:18:00Z</dcterms:modified>
</cp:coreProperties>
</file>